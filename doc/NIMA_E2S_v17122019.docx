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F0325" w14:textId="6E49AF3C" w:rsidR="00237A60" w:rsidRPr="00237A60" w:rsidRDefault="00297BA9" w:rsidP="007D64C7">
      <w:pPr>
        <w:pStyle w:val="Heading4"/>
        <w:numPr>
          <w:ilvl w:val="0"/>
          <w:numId w:val="0"/>
        </w:numPr>
        <w:ind w:left="1701" w:hanging="1701"/>
        <w:sectPr w:rsidR="00237A60" w:rsidRPr="00237A60" w:rsidSect="00237A60">
          <w:headerReference w:type="default" r:id="rId11"/>
          <w:footerReference w:type="default" r:id="rId12"/>
          <w:headerReference w:type="first" r:id="rId13"/>
          <w:footerReference w:type="first" r:id="rId14"/>
          <w:footnotePr>
            <w:numFmt w:val="chicago"/>
          </w:footnotePr>
          <w:pgSz w:w="11906" w:h="16838"/>
          <w:pgMar w:top="0" w:right="0" w:bottom="0" w:left="0" w:header="709" w:footer="709" w:gutter="0"/>
          <w:cols w:space="708"/>
          <w:docGrid w:linePitch="360"/>
        </w:sectPr>
      </w:pPr>
      <w:r>
        <w:rPr>
          <w:noProof/>
          <w:lang w:eastAsia="zh-CN"/>
        </w:rPr>
        <mc:AlternateContent>
          <mc:Choice Requires="wps">
            <w:drawing>
              <wp:anchor distT="45720" distB="45720" distL="114300" distR="114300" simplePos="0" relativeHeight="251656704" behindDoc="0" locked="0" layoutInCell="1" allowOverlap="1" wp14:anchorId="25D0BFCB" wp14:editId="0D436B0E">
                <wp:simplePos x="0" y="0"/>
                <wp:positionH relativeFrom="column">
                  <wp:posOffset>2274570</wp:posOffset>
                </wp:positionH>
                <wp:positionV relativeFrom="paragraph">
                  <wp:posOffset>8136132</wp:posOffset>
                </wp:positionV>
                <wp:extent cx="3023870" cy="334010"/>
                <wp:effectExtent l="0" t="0" r="24130" b="2476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3870" cy="334010"/>
                        </a:xfrm>
                        <a:prstGeom prst="rect">
                          <a:avLst/>
                        </a:prstGeom>
                        <a:solidFill>
                          <a:srgbClr val="FFFFFF"/>
                        </a:solidFill>
                        <a:ln w="9525">
                          <a:solidFill>
                            <a:srgbClr val="000000"/>
                          </a:solidFill>
                          <a:miter lim="800000"/>
                          <a:headEnd/>
                          <a:tailEnd/>
                        </a:ln>
                      </wps:spPr>
                      <wps:txbx>
                        <w:txbxContent>
                          <w:p w14:paraId="7477B0B7" w14:textId="75F9E788" w:rsidR="00EE0CAE" w:rsidRPr="004F665E" w:rsidRDefault="00EE0CAE" w:rsidP="0003666F">
                            <w:pPr>
                              <w:spacing w:after="0" w:line="240" w:lineRule="auto"/>
                              <w:jc w:val="center"/>
                              <w:rPr>
                                <w:sz w:val="32"/>
                                <w:szCs w:val="32"/>
                              </w:rPr>
                            </w:pPr>
                            <w:r w:rsidRPr="004F665E">
                              <w:rPr>
                                <w:sz w:val="32"/>
                                <w:szCs w:val="32"/>
                              </w:rPr>
                              <w:t xml:space="preserve">DRAFT </w:t>
                            </w:r>
                            <w:del w:id="0" w:author="Apollonio, Marco (DLSLtd,RAL,TEC)" w:date="2019-12-17T10:11:00Z">
                              <w:r w:rsidDel="008F0828">
                                <w:rPr>
                                  <w:sz w:val="32"/>
                                  <w:szCs w:val="32"/>
                                </w:rPr>
                                <w:delText xml:space="preserve">October </w:delText>
                              </w:r>
                            </w:del>
                            <w:ins w:id="1" w:author="Apollonio, Marco (DLSLtd,RAL,TEC)" w:date="2019-12-17T10:11:00Z">
                              <w:r w:rsidR="008F0828">
                                <w:rPr>
                                  <w:sz w:val="32"/>
                                  <w:szCs w:val="32"/>
                                </w:rPr>
                                <w:t xml:space="preserve">December </w:t>
                              </w:r>
                            </w:ins>
                            <w:r>
                              <w:rPr>
                                <w:sz w:val="32"/>
                                <w:szCs w:val="32"/>
                              </w:rPr>
                              <w:t>1</w:t>
                            </w:r>
                            <w:ins w:id="2" w:author="Apollonio, Marco (DLSLtd,RAL,TEC)" w:date="2019-12-17T10:11:00Z">
                              <w:r w:rsidR="008F0828">
                                <w:rPr>
                                  <w:sz w:val="32"/>
                                  <w:szCs w:val="32"/>
                                </w:rPr>
                                <w:t>7</w:t>
                              </w:r>
                            </w:ins>
                            <w:del w:id="3" w:author="Apollonio, Marco (DLSLtd,RAL,TEC)" w:date="2019-12-17T10:11:00Z">
                              <w:r w:rsidDel="008F0828">
                                <w:rPr>
                                  <w:sz w:val="32"/>
                                  <w:szCs w:val="32"/>
                                </w:rPr>
                                <w:delText>5</w:delText>
                              </w:r>
                            </w:del>
                            <w:r w:rsidRPr="00652C13">
                              <w:rPr>
                                <w:sz w:val="32"/>
                                <w:szCs w:val="32"/>
                                <w:vertAlign w:val="superscript"/>
                              </w:rPr>
                              <w:t>th</w:t>
                            </w:r>
                            <w:r>
                              <w:rPr>
                                <w:sz w:val="32"/>
                                <w:szCs w:val="32"/>
                              </w:rPr>
                              <w:t xml:space="preserve"> </w:t>
                            </w:r>
                            <w:r w:rsidRPr="004F665E">
                              <w:rPr>
                                <w:sz w:val="32"/>
                                <w:szCs w:val="32"/>
                              </w:rPr>
                              <w:t>2019</w:t>
                            </w:r>
                          </w:p>
                        </w:txbxContent>
                      </wps:txbx>
                      <wps:bodyPr rot="0" vert="horz" wrap="square" lIns="91440" tIns="45720" rIns="91440" bIns="45720" anchor="ctr"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5D0BFCB" id="_x0000_t202" coordsize="21600,21600" o:spt="202" path="m,l,21600r21600,l21600,xe">
                <v:stroke joinstyle="miter"/>
                <v:path gradientshapeok="t" o:connecttype="rect"/>
              </v:shapetype>
              <v:shape id="Text Box 2" o:spid="_x0000_s1026" type="#_x0000_t202" style="position:absolute;left:0;text-align:left;margin-left:179.1pt;margin-top:640.65pt;width:238.1pt;height:26.3pt;z-index:251656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">
                <v:textbox style="mso-fit-shape-to-text:t">
                  <w:txbxContent>
                    <w:p w14:paraId="7477B0B7" w14:textId="75F9E788" w:rsidR="00EE0CAE" w:rsidRPr="004F665E" w:rsidRDefault="00EE0CAE" w:rsidP="0003666F">
                      <w:pPr>
                        <w:spacing w:after="0" w:line="240" w:lineRule="auto"/>
                        <w:jc w:val="center"/>
                        <w:rPr>
                          <w:sz w:val="32"/>
                          <w:szCs w:val="32"/>
                        </w:rPr>
                      </w:pPr>
                      <w:r w:rsidRPr="004F665E">
                        <w:rPr>
                          <w:sz w:val="32"/>
                          <w:szCs w:val="32"/>
                        </w:rPr>
                        <w:t xml:space="preserve">DRAFT </w:t>
                      </w:r>
                      <w:del w:id="4" w:author="Apollonio, Marco (DLSLtd,RAL,TEC)" w:date="2019-12-17T10:11:00Z">
                        <w:r w:rsidDel="008F0828">
                          <w:rPr>
                            <w:sz w:val="32"/>
                            <w:szCs w:val="32"/>
                          </w:rPr>
                          <w:delText xml:space="preserve">October </w:delText>
                        </w:r>
                      </w:del>
                      <w:ins w:id="5" w:author="Apollonio, Marco (DLSLtd,RAL,TEC)" w:date="2019-12-17T10:11:00Z">
                        <w:r w:rsidR="008F0828">
                          <w:rPr>
                            <w:sz w:val="32"/>
                            <w:szCs w:val="32"/>
                          </w:rPr>
                          <w:t xml:space="preserve">December </w:t>
                        </w:r>
                      </w:ins>
                      <w:r>
                        <w:rPr>
                          <w:sz w:val="32"/>
                          <w:szCs w:val="32"/>
                        </w:rPr>
                        <w:t>1</w:t>
                      </w:r>
                      <w:ins w:id="6" w:author="Apollonio, Marco (DLSLtd,RAL,TEC)" w:date="2019-12-17T10:11:00Z">
                        <w:r w:rsidR="008F0828">
                          <w:rPr>
                            <w:sz w:val="32"/>
                            <w:szCs w:val="32"/>
                          </w:rPr>
                          <w:t>7</w:t>
                        </w:r>
                      </w:ins>
                      <w:del w:id="7" w:author="Apollonio, Marco (DLSLtd,RAL,TEC)" w:date="2019-12-17T10:11:00Z">
                        <w:r w:rsidDel="008F0828">
                          <w:rPr>
                            <w:sz w:val="32"/>
                            <w:szCs w:val="32"/>
                          </w:rPr>
                          <w:delText>5</w:delText>
                        </w:r>
                      </w:del>
                      <w:r w:rsidRPr="00652C13">
                        <w:rPr>
                          <w:sz w:val="32"/>
                          <w:szCs w:val="32"/>
                          <w:vertAlign w:val="superscript"/>
                        </w:rPr>
                        <w:t>th</w:t>
                      </w:r>
                      <w:r>
                        <w:rPr>
                          <w:sz w:val="32"/>
                          <w:szCs w:val="32"/>
                        </w:rPr>
                        <w:t xml:space="preserve"> </w:t>
                      </w:r>
                      <w:r w:rsidRPr="004F665E">
                        <w:rPr>
                          <w:sz w:val="32"/>
                          <w:szCs w:val="32"/>
                        </w:rPr>
                        <w:t>2019</w:t>
                      </w:r>
                    </w:p>
                  </w:txbxContent>
                </v:textbox>
                <w10:wrap type="square"/>
              </v:shape>
            </w:pict>
          </mc:Fallback>
        </mc:AlternateContent>
      </w:r>
    </w:p>
    <w:p w14:paraId="78B851BC" w14:textId="0616CB5D" w:rsidR="00D0666F" w:rsidRPr="004F732B" w:rsidDel="004F732B" w:rsidRDefault="004F732B" w:rsidP="004F732B">
      <w:pPr>
        <w:autoSpaceDE w:val="0"/>
        <w:autoSpaceDN w:val="0"/>
        <w:adjustRightInd w:val="0"/>
        <w:spacing w:after="0" w:line="240" w:lineRule="auto"/>
        <w:jc w:val="center"/>
        <w:rPr>
          <w:del w:id="8" w:author="Apollonio, Marco (DLSLtd,RAL,TEC)" w:date="2019-10-18T09:50:00Z"/>
          <w:b/>
          <w:sz w:val="32"/>
          <w:szCs w:val="32"/>
          <w:rPrChange w:id="9" w:author="Apollonio, Marco (DLSLtd,RAL,TEC)" w:date="2019-10-18T09:50:00Z">
            <w:rPr>
              <w:del w:id="10" w:author="Apollonio, Marco (DLSLtd,RAL,TEC)" w:date="2019-10-18T09:50:00Z"/>
              <w:b/>
              <w:sz w:val="34"/>
              <w:szCs w:val="34"/>
            </w:rPr>
          </w:rPrChange>
        </w:rPr>
      </w:pPr>
      <w:r w:rsidRPr="004F732B">
        <w:rPr>
          <w:b/>
          <w:i/>
          <w:sz w:val="32"/>
          <w:szCs w:val="32"/>
          <w:rPrChange w:id="11" w:author="Apollonio, Marco (DLSLtd,RAL,TEC)" w:date="2019-10-18T09:50:00Z">
            <w:rPr>
              <w:b/>
              <w:i/>
              <w:sz w:val="28"/>
              <w:szCs w:val="28"/>
            </w:rPr>
          </w:rPrChange>
        </w:rPr>
        <w:lastRenderedPageBreak/>
        <w:t>Novel approach to Diamond upgrade through studies of an Accelerator-Beamline integrated system</w:t>
      </w:r>
      <w:r w:rsidRPr="004F732B">
        <w:rPr>
          <w:b/>
          <w:sz w:val="32"/>
          <w:szCs w:val="32"/>
          <w:rPrChange w:id="12" w:author="Apollonio, Marco (DLSLtd,RAL,TEC)" w:date="2019-10-18T09:50:00Z">
            <w:rPr>
              <w:b/>
              <w:sz w:val="34"/>
              <w:szCs w:val="34"/>
            </w:rPr>
          </w:rPrChange>
        </w:rPr>
        <w:t xml:space="preserve"> </w:t>
      </w:r>
      <w:commentRangeStart w:id="13"/>
      <w:del w:id="14" w:author="Apollonio, Marco (DLSLtd,RAL,TEC)" w:date="2019-10-18T09:50:00Z">
        <w:r w:rsidR="007D64C7" w:rsidRPr="004F732B" w:rsidDel="004F732B">
          <w:rPr>
            <w:b/>
            <w:sz w:val="32"/>
            <w:szCs w:val="32"/>
            <w:rPrChange w:id="15" w:author="Apollonio, Marco (DLSLtd,RAL,TEC)" w:date="2019-10-18T09:50:00Z">
              <w:rPr>
                <w:b/>
                <w:sz w:val="34"/>
                <w:szCs w:val="34"/>
              </w:rPr>
            </w:rPrChange>
          </w:rPr>
          <w:delText xml:space="preserve">An integrated approach to the </w:delText>
        </w:r>
      </w:del>
    </w:p>
    <w:p w14:paraId="50EA4A59" w14:textId="7C2DB93F" w:rsidR="0043679E" w:rsidRPr="004F732B" w:rsidRDefault="007D64C7" w:rsidP="004F732B">
      <w:pPr>
        <w:autoSpaceDE w:val="0"/>
        <w:autoSpaceDN w:val="0"/>
        <w:adjustRightInd w:val="0"/>
        <w:spacing w:after="0" w:line="240" w:lineRule="auto"/>
        <w:jc w:val="center"/>
        <w:rPr>
          <w:b/>
          <w:sz w:val="32"/>
          <w:szCs w:val="32"/>
          <w:rPrChange w:id="16" w:author="Apollonio, Marco (DLSLtd,RAL,TEC)" w:date="2019-10-18T09:50:00Z">
            <w:rPr>
              <w:b/>
              <w:sz w:val="34"/>
              <w:szCs w:val="34"/>
            </w:rPr>
          </w:rPrChange>
        </w:rPr>
      </w:pPr>
      <w:del w:id="17" w:author="Apollonio, Marco (DLSLtd,RAL,TEC)" w:date="2019-10-18T09:50:00Z">
        <w:r w:rsidRPr="004F732B" w:rsidDel="004F732B">
          <w:rPr>
            <w:b/>
            <w:sz w:val="32"/>
            <w:szCs w:val="32"/>
            <w:rPrChange w:id="18" w:author="Apollonio, Marco (DLSLtd,RAL,TEC)" w:date="2019-10-18T09:50:00Z">
              <w:rPr>
                <w:b/>
                <w:sz w:val="34"/>
                <w:szCs w:val="34"/>
              </w:rPr>
            </w:rPrChange>
          </w:rPr>
          <w:delText>Diamond low-emittance</w:delText>
        </w:r>
        <w:r w:rsidR="00D0666F" w:rsidRPr="004F732B" w:rsidDel="004F732B">
          <w:rPr>
            <w:b/>
            <w:sz w:val="32"/>
            <w:szCs w:val="32"/>
            <w:rPrChange w:id="19" w:author="Apollonio, Marco (DLSLtd,RAL,TEC)" w:date="2019-10-18T09:50:00Z">
              <w:rPr>
                <w:b/>
                <w:sz w:val="34"/>
                <w:szCs w:val="34"/>
              </w:rPr>
            </w:rPrChange>
          </w:rPr>
          <w:delText xml:space="preserve"> </w:delText>
        </w:r>
        <w:r w:rsidRPr="004F732B" w:rsidDel="004F732B">
          <w:rPr>
            <w:b/>
            <w:sz w:val="32"/>
            <w:szCs w:val="32"/>
            <w:rPrChange w:id="20" w:author="Apollonio, Marco (DLSLtd,RAL,TEC)" w:date="2019-10-18T09:50:00Z">
              <w:rPr>
                <w:b/>
                <w:sz w:val="34"/>
                <w:szCs w:val="34"/>
              </w:rPr>
            </w:rPrChange>
          </w:rPr>
          <w:delText>upgrade</w:delText>
        </w:r>
        <w:commentRangeEnd w:id="13"/>
        <w:r w:rsidR="00DA2DD6" w:rsidRPr="004F732B" w:rsidDel="004F732B">
          <w:rPr>
            <w:rStyle w:val="CommentReference"/>
            <w:sz w:val="32"/>
            <w:szCs w:val="32"/>
            <w:rPrChange w:id="21" w:author="Apollonio, Marco (DLSLtd,RAL,TEC)" w:date="2019-10-18T09:50:00Z">
              <w:rPr>
                <w:rStyle w:val="CommentReference"/>
              </w:rPr>
            </w:rPrChange>
          </w:rPr>
          <w:commentReference w:id="13"/>
        </w:r>
      </w:del>
    </w:p>
    <w:p w14:paraId="4CDF57BF" w14:textId="77777777" w:rsidR="007D64C7" w:rsidRDefault="007D64C7" w:rsidP="007D64C7">
      <w:pPr>
        <w:pStyle w:val="Header1notlistedinContent"/>
        <w:jc w:val="center"/>
      </w:pPr>
    </w:p>
    <w:p w14:paraId="0B9012A3" w14:textId="352A2C6C" w:rsidR="000D75DA" w:rsidRDefault="001436D7" w:rsidP="007D64C7">
      <w:pPr>
        <w:pStyle w:val="Header1notlistedinContent"/>
        <w:jc w:val="center"/>
        <w:rPr>
          <w:b w:val="0"/>
          <w:sz w:val="24"/>
          <w:szCs w:val="24"/>
        </w:rPr>
      </w:pPr>
      <w:r>
        <w:rPr>
          <w:b w:val="0"/>
          <w:sz w:val="24"/>
          <w:szCs w:val="24"/>
        </w:rPr>
        <w:t xml:space="preserve">M. </w:t>
      </w:r>
      <w:proofErr w:type="spellStart"/>
      <w:r>
        <w:rPr>
          <w:b w:val="0"/>
          <w:sz w:val="24"/>
          <w:szCs w:val="24"/>
        </w:rPr>
        <w:t>Apollonio</w:t>
      </w:r>
      <w:r w:rsidR="007D64C7" w:rsidRPr="007D64C7">
        <w:rPr>
          <w:b w:val="0"/>
          <w:sz w:val="24"/>
          <w:szCs w:val="24"/>
          <w:vertAlign w:val="superscript"/>
        </w:rPr>
        <w:t>a</w:t>
      </w:r>
      <w:proofErr w:type="spellEnd"/>
      <w:r>
        <w:rPr>
          <w:b w:val="0"/>
          <w:sz w:val="24"/>
          <w:szCs w:val="24"/>
        </w:rPr>
        <w:t xml:space="preserve">, </w:t>
      </w:r>
      <w:r w:rsidR="007D64C7">
        <w:rPr>
          <w:b w:val="0"/>
          <w:sz w:val="24"/>
          <w:szCs w:val="24"/>
        </w:rPr>
        <w:t>F. Bakkali-</w:t>
      </w:r>
      <w:proofErr w:type="spellStart"/>
      <w:r w:rsidR="007D64C7">
        <w:rPr>
          <w:b w:val="0"/>
          <w:sz w:val="24"/>
          <w:szCs w:val="24"/>
        </w:rPr>
        <w:t>Taheri</w:t>
      </w:r>
      <w:r w:rsidR="007D64C7" w:rsidRPr="007D64C7">
        <w:rPr>
          <w:b w:val="0"/>
          <w:sz w:val="24"/>
          <w:szCs w:val="24"/>
          <w:vertAlign w:val="superscript"/>
        </w:rPr>
        <w:t>a</w:t>
      </w:r>
      <w:proofErr w:type="spellEnd"/>
      <w:r w:rsidR="007D64C7">
        <w:rPr>
          <w:b w:val="0"/>
          <w:sz w:val="24"/>
          <w:szCs w:val="24"/>
        </w:rPr>
        <w:t xml:space="preserve">, </w:t>
      </w:r>
      <w:r w:rsidR="000D75DA">
        <w:rPr>
          <w:b w:val="0"/>
          <w:sz w:val="24"/>
          <w:szCs w:val="24"/>
        </w:rPr>
        <w:t xml:space="preserve">R. </w:t>
      </w:r>
      <w:proofErr w:type="spellStart"/>
      <w:proofErr w:type="gramStart"/>
      <w:r w:rsidR="000D75DA">
        <w:rPr>
          <w:b w:val="0"/>
          <w:sz w:val="24"/>
          <w:szCs w:val="24"/>
        </w:rPr>
        <w:t>Bartolini</w:t>
      </w:r>
      <w:r w:rsidR="007D64C7" w:rsidRPr="007D64C7">
        <w:rPr>
          <w:b w:val="0"/>
          <w:sz w:val="24"/>
          <w:szCs w:val="24"/>
          <w:vertAlign w:val="superscript"/>
        </w:rPr>
        <w:t>a,b</w:t>
      </w:r>
      <w:proofErr w:type="spellEnd"/>
      <w:proofErr w:type="gramEnd"/>
      <w:r w:rsidR="000D75DA">
        <w:rPr>
          <w:b w:val="0"/>
          <w:sz w:val="24"/>
          <w:szCs w:val="24"/>
        </w:rPr>
        <w:t>,</w:t>
      </w:r>
      <w:r w:rsidR="007D64C7">
        <w:rPr>
          <w:b w:val="0"/>
          <w:sz w:val="24"/>
          <w:szCs w:val="24"/>
        </w:rPr>
        <w:t xml:space="preserve"> J. Li</w:t>
      </w:r>
      <w:r w:rsidR="007D64C7" w:rsidRPr="007D64C7">
        <w:rPr>
          <w:b w:val="0"/>
          <w:sz w:val="24"/>
          <w:szCs w:val="24"/>
          <w:vertAlign w:val="superscript"/>
        </w:rPr>
        <w:t>b</w:t>
      </w:r>
    </w:p>
    <w:p w14:paraId="40585D1D" w14:textId="0487CD8C" w:rsidR="007D64C7" w:rsidRPr="007D64C7" w:rsidRDefault="007D64C7" w:rsidP="007D64C7">
      <w:pPr>
        <w:autoSpaceDE w:val="0"/>
        <w:autoSpaceDN w:val="0"/>
        <w:adjustRightInd w:val="0"/>
        <w:spacing w:after="0" w:line="240" w:lineRule="auto"/>
        <w:jc w:val="center"/>
        <w:rPr>
          <w:i/>
          <w:sz w:val="24"/>
          <w:szCs w:val="24"/>
        </w:rPr>
      </w:pPr>
      <w:r w:rsidRPr="007D64C7">
        <w:rPr>
          <w:i/>
          <w:sz w:val="24"/>
          <w:szCs w:val="24"/>
          <w:vertAlign w:val="superscript"/>
        </w:rPr>
        <w:t>a</w:t>
      </w:r>
      <w:r>
        <w:rPr>
          <w:i/>
          <w:sz w:val="24"/>
          <w:szCs w:val="24"/>
          <w:vertAlign w:val="superscript"/>
        </w:rPr>
        <w:t xml:space="preserve"> </w:t>
      </w:r>
      <w:r w:rsidRPr="007D64C7">
        <w:rPr>
          <w:i/>
          <w:sz w:val="24"/>
          <w:szCs w:val="24"/>
        </w:rPr>
        <w:t>Diamond Light Source, Oxfordshire, U.K.</w:t>
      </w:r>
    </w:p>
    <w:p w14:paraId="2FB37A36" w14:textId="18F908B7" w:rsidR="00F33F57" w:rsidRPr="007D64C7" w:rsidRDefault="007D64C7" w:rsidP="007D64C7">
      <w:pPr>
        <w:pStyle w:val="Header1notlistedinContent"/>
        <w:jc w:val="center"/>
        <w:rPr>
          <w:b w:val="0"/>
          <w:i/>
          <w:sz w:val="24"/>
          <w:szCs w:val="24"/>
        </w:rPr>
      </w:pPr>
      <w:proofErr w:type="spellStart"/>
      <w:r w:rsidRPr="007D64C7">
        <w:rPr>
          <w:b w:val="0"/>
          <w:i/>
          <w:sz w:val="24"/>
          <w:szCs w:val="24"/>
          <w:vertAlign w:val="superscript"/>
        </w:rPr>
        <w:t>b</w:t>
      </w:r>
      <w:r w:rsidRPr="007D64C7">
        <w:rPr>
          <w:b w:val="0"/>
          <w:i/>
          <w:sz w:val="24"/>
          <w:szCs w:val="24"/>
        </w:rPr>
        <w:t>John</w:t>
      </w:r>
      <w:proofErr w:type="spellEnd"/>
      <w:r w:rsidRPr="007D64C7">
        <w:rPr>
          <w:b w:val="0"/>
          <w:i/>
          <w:sz w:val="24"/>
          <w:szCs w:val="24"/>
        </w:rPr>
        <w:t xml:space="preserve"> Adams Institute, University of Oxford, U.K.</w:t>
      </w:r>
    </w:p>
    <w:p w14:paraId="3E1AE277" w14:textId="286ED103" w:rsidR="00F33F57" w:rsidRDefault="00F33F57" w:rsidP="009C7FBC">
      <w:pPr>
        <w:pStyle w:val="Header1notlistedinContent"/>
        <w:rPr>
          <w:b w:val="0"/>
          <w:sz w:val="24"/>
          <w:szCs w:val="24"/>
        </w:rPr>
      </w:pPr>
    </w:p>
    <w:p w14:paraId="75AA0A65" w14:textId="21AF4417" w:rsidR="00F33F57" w:rsidRPr="00EB7E23" w:rsidRDefault="007D64C7" w:rsidP="000F0E4E">
      <w:pPr>
        <w:pStyle w:val="Header1notlistedinContent"/>
      </w:pPr>
      <w:r w:rsidRPr="00EB7E23">
        <w:rPr>
          <w:lang w:val="en"/>
        </w:rPr>
        <w:t>Abstract</w:t>
      </w:r>
    </w:p>
    <w:p w14:paraId="66B128A8" w14:textId="0A2F7FA4" w:rsidR="00ED14E3" w:rsidRPr="000D75DA" w:rsidRDefault="007D64C7" w:rsidP="007D64C7">
      <w:pPr>
        <w:pStyle w:val="Header1notlistedinContent"/>
        <w:rPr>
          <w:b w:val="0"/>
          <w:sz w:val="24"/>
          <w:szCs w:val="24"/>
        </w:rPr>
      </w:pPr>
      <w:r w:rsidRPr="007D64C7">
        <w:rPr>
          <w:b w:val="0"/>
          <w:sz w:val="24"/>
          <w:szCs w:val="24"/>
        </w:rPr>
        <w:t>At Diamond Light Source we are considering an upgrade of the machine</w:t>
      </w:r>
      <w:r>
        <w:rPr>
          <w:b w:val="0"/>
          <w:sz w:val="24"/>
          <w:szCs w:val="24"/>
        </w:rPr>
        <w:t xml:space="preserve"> aimed </w:t>
      </w:r>
      <w:r w:rsidRPr="007D64C7">
        <w:rPr>
          <w:b w:val="0"/>
          <w:sz w:val="24"/>
          <w:szCs w:val="24"/>
        </w:rPr>
        <w:t>at a signi</w:t>
      </w:r>
      <w:r w:rsidR="00EB7E23">
        <w:rPr>
          <w:b w:val="0"/>
          <w:sz w:val="24"/>
          <w:szCs w:val="24"/>
        </w:rPr>
        <w:t>fi</w:t>
      </w:r>
      <w:r w:rsidRPr="007D64C7">
        <w:rPr>
          <w:b w:val="0"/>
          <w:sz w:val="24"/>
          <w:szCs w:val="24"/>
        </w:rPr>
        <w:t>cantly reduced emittance (a factor 20), th</w:t>
      </w:r>
      <w:r>
        <w:rPr>
          <w:b w:val="0"/>
          <w:sz w:val="24"/>
          <w:szCs w:val="24"/>
        </w:rPr>
        <w:t>at follows a world-</w:t>
      </w:r>
      <w:r w:rsidRPr="007D64C7">
        <w:rPr>
          <w:b w:val="0"/>
          <w:sz w:val="24"/>
          <w:szCs w:val="24"/>
        </w:rPr>
        <w:t xml:space="preserve">wide trend in similar synchrotron radiation </w:t>
      </w:r>
      <w:r>
        <w:rPr>
          <w:b w:val="0"/>
          <w:sz w:val="24"/>
          <w:szCs w:val="24"/>
        </w:rPr>
        <w:t xml:space="preserve">sources. An important aspect in </w:t>
      </w:r>
      <w:r w:rsidRPr="007D64C7">
        <w:rPr>
          <w:b w:val="0"/>
          <w:sz w:val="24"/>
          <w:szCs w:val="24"/>
        </w:rPr>
        <w:t>the design of the upgrade is the optimization</w:t>
      </w:r>
      <w:r>
        <w:rPr>
          <w:b w:val="0"/>
          <w:sz w:val="24"/>
          <w:szCs w:val="24"/>
        </w:rPr>
        <w:t xml:space="preserve"> of the photon beam properties, such as fl</w:t>
      </w:r>
      <w:r w:rsidRPr="007D64C7">
        <w:rPr>
          <w:b w:val="0"/>
          <w:sz w:val="24"/>
          <w:szCs w:val="24"/>
        </w:rPr>
        <w:t xml:space="preserve">ux, brightness, spot size, divergence </w:t>
      </w:r>
      <w:r>
        <w:rPr>
          <w:b w:val="0"/>
          <w:sz w:val="24"/>
          <w:szCs w:val="24"/>
        </w:rPr>
        <w:t xml:space="preserve">or coherence of the new sources </w:t>
      </w:r>
      <w:r w:rsidRPr="007D64C7">
        <w:rPr>
          <w:b w:val="0"/>
          <w:sz w:val="24"/>
          <w:szCs w:val="24"/>
        </w:rPr>
        <w:t>and how these are translated into requireme</w:t>
      </w:r>
      <w:r>
        <w:rPr>
          <w:b w:val="0"/>
          <w:sz w:val="24"/>
          <w:szCs w:val="24"/>
        </w:rPr>
        <w:t xml:space="preserve">nts on the electron beam and on </w:t>
      </w:r>
      <w:r w:rsidRPr="007D64C7">
        <w:rPr>
          <w:b w:val="0"/>
          <w:sz w:val="24"/>
          <w:szCs w:val="24"/>
        </w:rPr>
        <w:t>the machine design. We have developed a str</w:t>
      </w:r>
      <w:r>
        <w:rPr>
          <w:b w:val="0"/>
          <w:sz w:val="24"/>
          <w:szCs w:val="24"/>
        </w:rPr>
        <w:t xml:space="preserve">ategy to bridge the gap between </w:t>
      </w:r>
      <w:r w:rsidRPr="007D64C7">
        <w:rPr>
          <w:b w:val="0"/>
          <w:sz w:val="24"/>
          <w:szCs w:val="24"/>
        </w:rPr>
        <w:t>machine lattice design and beamline needs, th</w:t>
      </w:r>
      <w:r>
        <w:rPr>
          <w:b w:val="0"/>
          <w:sz w:val="24"/>
          <w:szCs w:val="24"/>
        </w:rPr>
        <w:t xml:space="preserve">at is substantially based on an </w:t>
      </w:r>
      <w:r w:rsidRPr="007D64C7">
        <w:rPr>
          <w:b w:val="0"/>
          <w:sz w:val="24"/>
          <w:szCs w:val="24"/>
        </w:rPr>
        <w:t>integrated use of accelerator physics tracking c</w:t>
      </w:r>
      <w:r>
        <w:rPr>
          <w:b w:val="0"/>
          <w:sz w:val="24"/>
          <w:szCs w:val="24"/>
        </w:rPr>
        <w:t xml:space="preserve">odes </w:t>
      </w:r>
      <w:bookmarkStart w:id="22" w:name="_GoBack"/>
      <w:bookmarkEnd w:id="22"/>
      <w:r>
        <w:rPr>
          <w:b w:val="0"/>
          <w:sz w:val="24"/>
          <w:szCs w:val="24"/>
        </w:rPr>
        <w:t>(</w:t>
      </w:r>
      <w:proofErr w:type="gramStart"/>
      <w:r>
        <w:rPr>
          <w:b w:val="0"/>
          <w:sz w:val="24"/>
          <w:szCs w:val="24"/>
        </w:rPr>
        <w:t>elegant</w:t>
      </w:r>
      <w:r w:rsidR="004D3ED9">
        <w:rPr>
          <w:b w:val="0"/>
          <w:sz w:val="24"/>
          <w:szCs w:val="24"/>
        </w:rPr>
        <w:t>[</w:t>
      </w:r>
      <w:proofErr w:type="gramEnd"/>
      <w:r w:rsidR="004D3ED9">
        <w:rPr>
          <w:b w:val="0"/>
          <w:sz w:val="24"/>
          <w:szCs w:val="24"/>
        </w:rPr>
        <w:t>1]</w:t>
      </w:r>
      <w:r>
        <w:rPr>
          <w:b w:val="0"/>
          <w:sz w:val="24"/>
          <w:szCs w:val="24"/>
        </w:rPr>
        <w:t xml:space="preserve">) and of radiation </w:t>
      </w:r>
      <w:r w:rsidRPr="007D64C7">
        <w:rPr>
          <w:b w:val="0"/>
          <w:sz w:val="24"/>
          <w:szCs w:val="24"/>
        </w:rPr>
        <w:t>codes (SRW</w:t>
      </w:r>
      <w:r w:rsidR="004D3ED9">
        <w:rPr>
          <w:b w:val="0"/>
          <w:sz w:val="24"/>
          <w:szCs w:val="24"/>
        </w:rPr>
        <w:t>[2]</w:t>
      </w:r>
      <w:r w:rsidRPr="007D64C7">
        <w:rPr>
          <w:b w:val="0"/>
          <w:sz w:val="24"/>
          <w:szCs w:val="24"/>
        </w:rPr>
        <w:t>, SHADOW</w:t>
      </w:r>
      <w:r w:rsidR="004D3ED9">
        <w:rPr>
          <w:b w:val="0"/>
          <w:sz w:val="24"/>
          <w:szCs w:val="24"/>
        </w:rPr>
        <w:t>[3]</w:t>
      </w:r>
      <w:r w:rsidRPr="007D64C7">
        <w:rPr>
          <w:b w:val="0"/>
          <w:sz w:val="24"/>
          <w:szCs w:val="24"/>
        </w:rPr>
        <w:t>).</w:t>
      </w:r>
      <w:r w:rsidR="00ED14E3">
        <w:rPr>
          <w:b w:val="0"/>
          <w:sz w:val="24"/>
          <w:szCs w:val="24"/>
        </w:rPr>
        <w:t xml:space="preserve"> </w:t>
      </w:r>
      <w:r w:rsidR="00ED14E3" w:rsidRPr="00ED14E3">
        <w:rPr>
          <w:b w:val="0"/>
          <w:sz w:val="24"/>
          <w:szCs w:val="24"/>
        </w:rPr>
        <w:t xml:space="preserve">The paper is structured as follows: in section 1 we </w:t>
      </w:r>
      <w:proofErr w:type="gramStart"/>
      <w:r w:rsidR="00ED14E3" w:rsidRPr="00ED14E3">
        <w:rPr>
          <w:b w:val="0"/>
          <w:sz w:val="24"/>
          <w:szCs w:val="24"/>
        </w:rPr>
        <w:t>give an introduction to</w:t>
      </w:r>
      <w:proofErr w:type="gramEnd"/>
      <w:r w:rsidR="00ED14E3" w:rsidRPr="00ED14E3">
        <w:rPr>
          <w:b w:val="0"/>
          <w:sz w:val="24"/>
          <w:szCs w:val="24"/>
        </w:rPr>
        <w:t xml:space="preserve"> Diamond with a comparison to the new low emittance machine we are considering for its upgrade (Diamond-II). In section 2 we present the Python code used to run the electron beam tracking section, based on elegant, followed by the </w:t>
      </w:r>
      <w:proofErr w:type="spellStart"/>
      <w:r w:rsidR="00ED14E3" w:rsidRPr="00ED14E3">
        <w:rPr>
          <w:b w:val="0"/>
          <w:sz w:val="24"/>
          <w:szCs w:val="24"/>
        </w:rPr>
        <w:t>wavefront</w:t>
      </w:r>
      <w:proofErr w:type="spellEnd"/>
      <w:r w:rsidR="00ED14E3" w:rsidRPr="00ED14E3">
        <w:rPr>
          <w:b w:val="0"/>
          <w:sz w:val="24"/>
          <w:szCs w:val="24"/>
        </w:rPr>
        <w:t xml:space="preserve"> propagation through the beamline with SRW. </w:t>
      </w:r>
      <w:commentRangeStart w:id="23"/>
      <w:r w:rsidR="00ED14E3" w:rsidRPr="00ED14E3">
        <w:rPr>
          <w:b w:val="0"/>
          <w:sz w:val="24"/>
          <w:szCs w:val="24"/>
        </w:rPr>
        <w:t>The</w:t>
      </w:r>
      <w:commentRangeEnd w:id="23"/>
      <w:r w:rsidR="00B873C7">
        <w:rPr>
          <w:rStyle w:val="CommentReference"/>
          <w:b w:val="0"/>
        </w:rPr>
        <w:commentReference w:id="23"/>
      </w:r>
      <w:r w:rsidR="00ED14E3" w:rsidRPr="00ED14E3">
        <w:rPr>
          <w:b w:val="0"/>
          <w:sz w:val="24"/>
          <w:szCs w:val="24"/>
        </w:rPr>
        <w:t xml:space="preserve"> code allows to easily study the response of the system to external variations, either orbit changes in position and angle at the source point, or to the linear optics of the system (local variation of Twiss parameters). Section 3 describes the optimisation of the system based on a multi-objective genetic algorithm, applied to the beamline, the Twiss parameters defining the linear optics at a source point and a combination of the two. Section 4 completes the paper with </w:t>
      </w:r>
      <w:commentRangeStart w:id="24"/>
      <w:r w:rsidR="00ED14E3" w:rsidRPr="00ED14E3">
        <w:rPr>
          <w:b w:val="0"/>
          <w:sz w:val="24"/>
          <w:szCs w:val="24"/>
        </w:rPr>
        <w:t>few</w:t>
      </w:r>
      <w:commentRangeEnd w:id="24"/>
      <w:r w:rsidR="00B873C7">
        <w:rPr>
          <w:rStyle w:val="CommentReference"/>
          <w:b w:val="0"/>
        </w:rPr>
        <w:commentReference w:id="24"/>
      </w:r>
      <w:r w:rsidR="00ED14E3" w:rsidRPr="00ED14E3">
        <w:rPr>
          <w:b w:val="0"/>
          <w:sz w:val="24"/>
          <w:szCs w:val="24"/>
        </w:rPr>
        <w:t xml:space="preserve"> considerations on the use of SRW and some indications for future work.</w:t>
      </w:r>
    </w:p>
    <w:p w14:paraId="548E1040" w14:textId="515ED4B8" w:rsidR="0051411E" w:rsidRPr="00EB7E23" w:rsidRDefault="007D64C7" w:rsidP="00FB33F1">
      <w:pPr>
        <w:rPr>
          <w:i/>
          <w:sz w:val="24"/>
          <w:szCs w:val="24"/>
        </w:rPr>
      </w:pPr>
      <w:r w:rsidRPr="00EB7E23">
        <w:rPr>
          <w:i/>
          <w:sz w:val="24"/>
          <w:szCs w:val="24"/>
        </w:rPr>
        <w:t>Keywords:</w:t>
      </w:r>
      <w:r w:rsidR="008C079F">
        <w:rPr>
          <w:i/>
          <w:sz w:val="24"/>
          <w:szCs w:val="24"/>
        </w:rPr>
        <w:t xml:space="preserve"> </w:t>
      </w:r>
      <w:r w:rsidR="00FB33F1">
        <w:rPr>
          <w:i/>
          <w:sz w:val="24"/>
          <w:szCs w:val="24"/>
        </w:rPr>
        <w:t xml:space="preserve">Diamond, Diamond-II, low emittance lattices, electron beam, photon </w:t>
      </w:r>
      <w:proofErr w:type="spellStart"/>
      <w:proofErr w:type="gramStart"/>
      <w:r w:rsidR="00FB33F1">
        <w:rPr>
          <w:i/>
          <w:sz w:val="24"/>
          <w:szCs w:val="24"/>
        </w:rPr>
        <w:t>beam,electron</w:t>
      </w:r>
      <w:proofErr w:type="spellEnd"/>
      <w:proofErr w:type="gramEnd"/>
      <w:r w:rsidR="00FB33F1">
        <w:rPr>
          <w:i/>
          <w:sz w:val="24"/>
          <w:szCs w:val="24"/>
        </w:rPr>
        <w:t xml:space="preserve"> beam tracking, wave-front propagation, multi-objective optimisation, genetic algorithms.</w:t>
      </w:r>
    </w:p>
    <w:p w14:paraId="7C99FE0D" w14:textId="58F6EB5A" w:rsidR="00F56DBB" w:rsidRDefault="00F56DBB" w:rsidP="002500B6"/>
    <w:p w14:paraId="4B703F0E" w14:textId="1F7090CE" w:rsidR="0013472B" w:rsidRPr="00EB7E23" w:rsidRDefault="001D4C6B" w:rsidP="000F0E4E">
      <w:pPr>
        <w:pStyle w:val="Heading1"/>
      </w:pPr>
      <w:bookmarkStart w:id="25" w:name="_Toc4500666"/>
      <w:bookmarkStart w:id="26" w:name="_Toc4576991"/>
      <w:bookmarkStart w:id="27" w:name="_Toc4588330"/>
      <w:bookmarkStart w:id="28" w:name="_Toc4751837"/>
      <w:bookmarkStart w:id="29" w:name="_Toc4852005"/>
      <w:bookmarkStart w:id="30" w:name="_Toc5113989"/>
      <w:r w:rsidRPr="00EB7E23">
        <w:t>Introduction</w:t>
      </w:r>
      <w:bookmarkEnd w:id="25"/>
      <w:bookmarkEnd w:id="26"/>
      <w:bookmarkEnd w:id="27"/>
      <w:bookmarkEnd w:id="28"/>
      <w:bookmarkEnd w:id="29"/>
      <w:bookmarkEnd w:id="30"/>
    </w:p>
    <w:p w14:paraId="35F194F4" w14:textId="7A23A792" w:rsidR="00EB7E23" w:rsidRPr="00247B65" w:rsidRDefault="00EB7E23" w:rsidP="00EB7E23">
      <w:pPr>
        <w:autoSpaceDE w:val="0"/>
        <w:autoSpaceDN w:val="0"/>
        <w:adjustRightInd w:val="0"/>
        <w:spacing w:after="0" w:line="240" w:lineRule="auto"/>
        <w:rPr>
          <w:sz w:val="24"/>
          <w:szCs w:val="24"/>
        </w:rPr>
      </w:pPr>
      <w:r w:rsidRPr="00247B65">
        <w:rPr>
          <w:sz w:val="24"/>
          <w:szCs w:val="24"/>
        </w:rPr>
        <w:t xml:space="preserve">Diamond Light Source </w:t>
      </w:r>
      <w:r w:rsidR="00FB33F1">
        <w:rPr>
          <w:sz w:val="24"/>
          <w:szCs w:val="24"/>
        </w:rPr>
        <w:t xml:space="preserve">[1] </w:t>
      </w:r>
      <w:r w:rsidRPr="00247B65">
        <w:rPr>
          <w:sz w:val="24"/>
          <w:szCs w:val="24"/>
        </w:rPr>
        <w:t xml:space="preserve">is a third generation synchrotron machine, with a circumference of 561.571 m, working in top-up mode at an average current of 300 mA, a beam energy of 3 GeV with a typical equilibrium emittance of 2.7 nm rad. Dedicated feedback systems are in place to ensure a very good control of the main parameters, such as the orbit, the tune working point and the vertical emittance, </w:t>
      </w:r>
      <w:r w:rsidRPr="00247B65">
        <w:rPr>
          <w:sz w:val="24"/>
          <w:szCs w:val="24"/>
        </w:rPr>
        <w:lastRenderedPageBreak/>
        <w:t>typically kept at 8 pm rad. The present machine parameters are reported in Table 1 together with a possible future realization of a low emittance machine</w:t>
      </w:r>
      <w:r w:rsidR="00FB33F1">
        <w:rPr>
          <w:sz w:val="24"/>
          <w:szCs w:val="24"/>
        </w:rPr>
        <w:t xml:space="preserve"> [2</w:t>
      </w:r>
      <w:r w:rsidR="004379DC" w:rsidRPr="00247B65">
        <w:rPr>
          <w:sz w:val="24"/>
          <w:szCs w:val="24"/>
        </w:rPr>
        <w:t>]</w:t>
      </w:r>
      <w:r w:rsidRPr="00247B65">
        <w:rPr>
          <w:sz w:val="24"/>
          <w:szCs w:val="24"/>
        </w:rPr>
        <w:t>.</w:t>
      </w:r>
      <w:r w:rsidRPr="00247B65">
        <w:t xml:space="preserve"> </w:t>
      </w:r>
    </w:p>
    <w:p w14:paraId="03FE6E82" w14:textId="15BB20B1" w:rsidR="00EB7E23" w:rsidRPr="00247B65" w:rsidRDefault="00EB7E23" w:rsidP="00EB7E23">
      <w:pPr>
        <w:spacing w:line="276" w:lineRule="auto"/>
      </w:pPr>
    </w:p>
    <w:p w14:paraId="34226315" w14:textId="35624F46" w:rsidR="004379DC" w:rsidRPr="00247B65" w:rsidRDefault="004379DC" w:rsidP="004379DC">
      <w:pPr>
        <w:pStyle w:val="Caption"/>
        <w:keepNext/>
      </w:pPr>
      <w:r w:rsidRPr="00247B65">
        <w:t xml:space="preserve">Table </w:t>
      </w:r>
      <w:r w:rsidRPr="00247B65">
        <w:fldChar w:fldCharType="begin"/>
      </w:r>
      <w:r w:rsidRPr="00247B65">
        <w:instrText xml:space="preserve"> SEQ Table \* ARABIC </w:instrText>
      </w:r>
      <w:r w:rsidRPr="00247B65">
        <w:fldChar w:fldCharType="separate"/>
      </w:r>
      <w:r w:rsidR="008F0828">
        <w:rPr>
          <w:noProof/>
        </w:rPr>
        <w:t>1</w:t>
      </w:r>
      <w:r w:rsidRPr="00247B65">
        <w:fldChar w:fldCharType="end"/>
      </w:r>
      <w:r w:rsidRPr="00247B65">
        <w:t xml:space="preserve"> main parameters of Diamond and Diamond-II lattices</w:t>
      </w:r>
    </w:p>
    <w:tbl>
      <w:tblPr>
        <w:tblStyle w:val="TableGrid"/>
        <w:tblW w:w="0" w:type="auto"/>
        <w:tblLook w:val="04A0" w:firstRow="1" w:lastRow="0" w:firstColumn="1" w:lastColumn="0" w:noHBand="0" w:noVBand="1"/>
      </w:tblPr>
      <w:tblGrid>
        <w:gridCol w:w="2205"/>
        <w:gridCol w:w="1459"/>
        <w:gridCol w:w="1832"/>
        <w:gridCol w:w="1832"/>
        <w:gridCol w:w="1833"/>
      </w:tblGrid>
      <w:tr w:rsidR="00EB7E23" w:rsidRPr="00247B65" w14:paraId="09DDA754" w14:textId="77777777" w:rsidTr="00C53D9B">
        <w:trPr>
          <w:trHeight w:val="519"/>
        </w:trPr>
        <w:tc>
          <w:tcPr>
            <w:tcW w:w="2205" w:type="dxa"/>
            <w:vAlign w:val="center"/>
          </w:tcPr>
          <w:p w14:paraId="245259B7" w14:textId="1CED87D8" w:rsidR="00EB7E23" w:rsidRPr="00247B65" w:rsidRDefault="00EB7E23" w:rsidP="00A15992">
            <w:pPr>
              <w:spacing w:line="276" w:lineRule="auto"/>
              <w:jc w:val="center"/>
            </w:pPr>
            <w:r w:rsidRPr="00247B65">
              <w:t>Lattice</w:t>
            </w:r>
          </w:p>
        </w:tc>
        <w:tc>
          <w:tcPr>
            <w:tcW w:w="1459" w:type="dxa"/>
            <w:vAlign w:val="center"/>
          </w:tcPr>
          <w:p w14:paraId="06487C61" w14:textId="6F474CF9" w:rsidR="00EB7E23" w:rsidRPr="00247B65" w:rsidRDefault="00EB7E23" w:rsidP="00A15992">
            <w:pPr>
              <w:spacing w:line="276" w:lineRule="auto"/>
              <w:jc w:val="center"/>
            </w:pPr>
            <w:proofErr w:type="spellStart"/>
            <w:r w:rsidRPr="00247B65">
              <w:t>E</w:t>
            </w:r>
            <w:r w:rsidRPr="00247B65">
              <w:rPr>
                <w:vertAlign w:val="subscript"/>
              </w:rPr>
              <w:t>beam</w:t>
            </w:r>
            <w:proofErr w:type="spellEnd"/>
            <w:r w:rsidRPr="00247B65">
              <w:t xml:space="preserve"> (GeV)</w:t>
            </w:r>
          </w:p>
        </w:tc>
        <w:tc>
          <w:tcPr>
            <w:tcW w:w="1832" w:type="dxa"/>
            <w:vAlign w:val="center"/>
          </w:tcPr>
          <w:p w14:paraId="25D83FE0" w14:textId="71A85CBB" w:rsidR="00EB7E23" w:rsidRPr="00247B65" w:rsidRDefault="00EB7E23" w:rsidP="00A15992">
            <w:pPr>
              <w:spacing w:line="276" w:lineRule="auto"/>
              <w:jc w:val="center"/>
            </w:pPr>
            <w:proofErr w:type="spellStart"/>
            <w:r w:rsidRPr="00247B65">
              <w:t>I</w:t>
            </w:r>
            <w:r w:rsidRPr="00247B65">
              <w:rPr>
                <w:vertAlign w:val="subscript"/>
              </w:rPr>
              <w:t>beam</w:t>
            </w:r>
            <w:proofErr w:type="spellEnd"/>
            <w:r w:rsidRPr="00247B65">
              <w:t xml:space="preserve"> (mA)</w:t>
            </w:r>
          </w:p>
        </w:tc>
        <w:tc>
          <w:tcPr>
            <w:tcW w:w="1832" w:type="dxa"/>
            <w:vAlign w:val="center"/>
          </w:tcPr>
          <w:p w14:paraId="74173569" w14:textId="426AC83C" w:rsidR="00EB7E23" w:rsidRPr="00247B65" w:rsidRDefault="00EB7E23" w:rsidP="00A15992">
            <w:pPr>
              <w:spacing w:line="276" w:lineRule="auto"/>
              <w:jc w:val="center"/>
            </w:pPr>
            <w:r w:rsidRPr="005F2F42">
              <w:rPr>
                <w:rFonts w:ascii="Symbol" w:hAnsi="Symbol"/>
              </w:rPr>
              <w:t></w:t>
            </w:r>
            <w:r w:rsidRPr="00247B65">
              <w:t xml:space="preserve"> (pm)</w:t>
            </w:r>
          </w:p>
        </w:tc>
        <w:tc>
          <w:tcPr>
            <w:tcW w:w="1833" w:type="dxa"/>
            <w:vAlign w:val="center"/>
          </w:tcPr>
          <w:p w14:paraId="3968F076" w14:textId="5D96EE4F" w:rsidR="00EB7E23" w:rsidRPr="00247B65" w:rsidRDefault="00C53D9B" w:rsidP="00A15992">
            <w:pPr>
              <w:spacing w:line="276" w:lineRule="auto"/>
              <w:jc w:val="center"/>
            </w:pPr>
            <w:r>
              <w:rPr>
                <w:rFonts w:ascii="Symbol" w:hAnsi="Symbol"/>
              </w:rPr>
              <w:t></w:t>
            </w:r>
            <w:r w:rsidR="00EB7E23" w:rsidRPr="00247B65">
              <w:t xml:space="preserve"> (%)</w:t>
            </w:r>
          </w:p>
        </w:tc>
      </w:tr>
      <w:tr w:rsidR="00EB7E23" w:rsidRPr="00247B65" w14:paraId="6FCADDF5" w14:textId="77777777" w:rsidTr="00C53D9B">
        <w:trPr>
          <w:trHeight w:val="519"/>
        </w:trPr>
        <w:tc>
          <w:tcPr>
            <w:tcW w:w="2205" w:type="dxa"/>
            <w:vAlign w:val="center"/>
          </w:tcPr>
          <w:p w14:paraId="1768E76F" w14:textId="371A513D" w:rsidR="00EB7E23" w:rsidRPr="00247B65" w:rsidRDefault="00EB7E23" w:rsidP="00A15992">
            <w:pPr>
              <w:spacing w:line="276" w:lineRule="auto"/>
              <w:jc w:val="center"/>
            </w:pPr>
            <w:r w:rsidRPr="00247B65">
              <w:t>Diamond (DBA)</w:t>
            </w:r>
          </w:p>
        </w:tc>
        <w:tc>
          <w:tcPr>
            <w:tcW w:w="1459" w:type="dxa"/>
            <w:vAlign w:val="center"/>
          </w:tcPr>
          <w:p w14:paraId="2E833D5B" w14:textId="4D2E8D89" w:rsidR="00EB7E23" w:rsidRPr="00247B65" w:rsidRDefault="00EB7E23" w:rsidP="00A15992">
            <w:pPr>
              <w:spacing w:line="276" w:lineRule="auto"/>
              <w:jc w:val="center"/>
            </w:pPr>
            <w:r w:rsidRPr="00247B65">
              <w:t>3.0</w:t>
            </w:r>
          </w:p>
        </w:tc>
        <w:tc>
          <w:tcPr>
            <w:tcW w:w="1832" w:type="dxa"/>
            <w:vMerge w:val="restart"/>
            <w:vAlign w:val="center"/>
          </w:tcPr>
          <w:p w14:paraId="7BD59017" w14:textId="2C3B7337" w:rsidR="00EB7E23" w:rsidRPr="00247B65" w:rsidRDefault="00EB7E23" w:rsidP="00A15992">
            <w:pPr>
              <w:spacing w:after="100" w:afterAutospacing="1" w:line="276" w:lineRule="auto"/>
              <w:jc w:val="center"/>
            </w:pPr>
            <w:r w:rsidRPr="00247B65">
              <w:t>300</w:t>
            </w:r>
          </w:p>
        </w:tc>
        <w:tc>
          <w:tcPr>
            <w:tcW w:w="1832" w:type="dxa"/>
            <w:vAlign w:val="center"/>
          </w:tcPr>
          <w:p w14:paraId="4B05BFDC" w14:textId="2C8D4EC2" w:rsidR="00EB7E23" w:rsidRPr="00247B65" w:rsidRDefault="00EB7E23" w:rsidP="00A15992">
            <w:pPr>
              <w:spacing w:line="276" w:lineRule="auto"/>
              <w:jc w:val="center"/>
            </w:pPr>
            <w:r w:rsidRPr="00247B65">
              <w:t>2700</w:t>
            </w:r>
          </w:p>
        </w:tc>
        <w:tc>
          <w:tcPr>
            <w:tcW w:w="1833" w:type="dxa"/>
            <w:vAlign w:val="center"/>
          </w:tcPr>
          <w:p w14:paraId="369E3E5A" w14:textId="2E79C213" w:rsidR="00EB7E23" w:rsidRPr="00247B65" w:rsidRDefault="004379DC" w:rsidP="00A15992">
            <w:pPr>
              <w:spacing w:line="276" w:lineRule="auto"/>
              <w:jc w:val="center"/>
            </w:pPr>
            <w:r w:rsidRPr="00247B65">
              <w:t>0.3 (8pm)</w:t>
            </w:r>
          </w:p>
        </w:tc>
      </w:tr>
      <w:tr w:rsidR="00EB7E23" w:rsidRPr="00247B65" w14:paraId="7FB2F89E" w14:textId="77777777" w:rsidTr="00C53D9B">
        <w:trPr>
          <w:trHeight w:val="490"/>
        </w:trPr>
        <w:tc>
          <w:tcPr>
            <w:tcW w:w="2205" w:type="dxa"/>
            <w:vAlign w:val="center"/>
          </w:tcPr>
          <w:p w14:paraId="60F9877D" w14:textId="5153CD2F" w:rsidR="00EB7E23" w:rsidRPr="00247B65" w:rsidRDefault="00EB7E23" w:rsidP="00A15992">
            <w:pPr>
              <w:spacing w:line="276" w:lineRule="auto"/>
              <w:jc w:val="center"/>
            </w:pPr>
            <w:r w:rsidRPr="00247B65">
              <w:t>Diamond-II (M-H6BA)</w:t>
            </w:r>
          </w:p>
        </w:tc>
        <w:tc>
          <w:tcPr>
            <w:tcW w:w="1459" w:type="dxa"/>
            <w:vAlign w:val="center"/>
          </w:tcPr>
          <w:p w14:paraId="5FCFBA2C" w14:textId="7F02FA13" w:rsidR="00EB7E23" w:rsidRPr="00247B65" w:rsidRDefault="00EB7E23" w:rsidP="00A15992">
            <w:pPr>
              <w:spacing w:line="276" w:lineRule="auto"/>
              <w:jc w:val="center"/>
            </w:pPr>
            <w:r w:rsidRPr="00247B65">
              <w:t>3.5</w:t>
            </w:r>
          </w:p>
        </w:tc>
        <w:tc>
          <w:tcPr>
            <w:tcW w:w="1832" w:type="dxa"/>
            <w:vMerge/>
            <w:vAlign w:val="center"/>
          </w:tcPr>
          <w:p w14:paraId="3F261C2D" w14:textId="77777777" w:rsidR="00EB7E23" w:rsidRPr="00247B65" w:rsidRDefault="00EB7E23" w:rsidP="00A15992">
            <w:pPr>
              <w:spacing w:line="276" w:lineRule="auto"/>
              <w:jc w:val="center"/>
            </w:pPr>
          </w:p>
        </w:tc>
        <w:tc>
          <w:tcPr>
            <w:tcW w:w="1832" w:type="dxa"/>
            <w:vAlign w:val="center"/>
          </w:tcPr>
          <w:p w14:paraId="3413BD4B" w14:textId="2DAA4021" w:rsidR="00EB7E23" w:rsidRPr="00247B65" w:rsidRDefault="00EB7E23" w:rsidP="00A15992">
            <w:pPr>
              <w:spacing w:line="276" w:lineRule="auto"/>
              <w:jc w:val="center"/>
            </w:pPr>
            <w:r w:rsidRPr="00247B65">
              <w:t>157</w:t>
            </w:r>
          </w:p>
        </w:tc>
        <w:tc>
          <w:tcPr>
            <w:tcW w:w="1833" w:type="dxa"/>
            <w:vAlign w:val="center"/>
          </w:tcPr>
          <w:p w14:paraId="7451C301" w14:textId="23FBBC1D" w:rsidR="00EB7E23" w:rsidRPr="00247B65" w:rsidRDefault="004379DC" w:rsidP="00A15992">
            <w:pPr>
              <w:spacing w:line="276" w:lineRule="auto"/>
              <w:jc w:val="center"/>
            </w:pPr>
            <w:r w:rsidRPr="00247B65">
              <w:t>5.0 (8pm)</w:t>
            </w:r>
          </w:p>
        </w:tc>
      </w:tr>
    </w:tbl>
    <w:p w14:paraId="46E1D2A9" w14:textId="77777777" w:rsidR="00EB7E23" w:rsidRPr="00247B65" w:rsidRDefault="00EB7E23" w:rsidP="00EB7E23">
      <w:pPr>
        <w:spacing w:line="276" w:lineRule="auto"/>
      </w:pPr>
    </w:p>
    <w:p w14:paraId="10C5AEFC" w14:textId="229C1BB3" w:rsidR="005A05F7" w:rsidRDefault="00247B65" w:rsidP="00247B65">
      <w:pPr>
        <w:autoSpaceDE w:val="0"/>
        <w:autoSpaceDN w:val="0"/>
        <w:adjustRightInd w:val="0"/>
        <w:spacing w:after="0" w:line="240" w:lineRule="auto"/>
        <w:rPr>
          <w:sz w:val="24"/>
          <w:szCs w:val="24"/>
        </w:rPr>
      </w:pPr>
      <w:r w:rsidRPr="00247B65">
        <w:rPr>
          <w:sz w:val="24"/>
          <w:szCs w:val="24"/>
        </w:rPr>
        <w:t xml:space="preserve">Diamond has been in operation for over eleven years, during which a total of 32 beamlines have been integrated into the machine in three main phases. Insertion devices (ID), such as undulators and wigglers, and bending magnets (BM), are used as synchrotron radiation sources. Initially built as a 6-fold super-period lattice based on 24 Double Bend Achromat (DBA) cells, Diamond underwent two important changes. In 2009 and 2011 two vertical mini-beta sections with horizontal virtual focusing (HVF) were introduced in </w:t>
      </w:r>
      <w:commentRangeStart w:id="31"/>
      <w:r w:rsidRPr="00247B65">
        <w:rPr>
          <w:sz w:val="24"/>
          <w:szCs w:val="24"/>
        </w:rPr>
        <w:t xml:space="preserve">straight </w:t>
      </w:r>
      <w:commentRangeEnd w:id="31"/>
      <w:r w:rsidR="00B873C7">
        <w:rPr>
          <w:rStyle w:val="CommentReference"/>
        </w:rPr>
        <w:commentReference w:id="31"/>
      </w:r>
      <w:r w:rsidRPr="00247B65">
        <w:rPr>
          <w:sz w:val="24"/>
          <w:szCs w:val="24"/>
        </w:rPr>
        <w:t xml:space="preserve">9 and 13. In 2016 a Hybrid Multi-Bend Achromat with 4 dipoles (4-HMBA) cell, also known as Double </w:t>
      </w:r>
      <w:proofErr w:type="spellStart"/>
      <w:r w:rsidRPr="00247B65">
        <w:rPr>
          <w:sz w:val="24"/>
          <w:szCs w:val="24"/>
        </w:rPr>
        <w:t>Double</w:t>
      </w:r>
      <w:proofErr w:type="spellEnd"/>
      <w:r w:rsidRPr="00247B65">
        <w:rPr>
          <w:sz w:val="24"/>
          <w:szCs w:val="24"/>
        </w:rPr>
        <w:t xml:space="preserve"> Bend Achromat (DDBA), was inserted in lieu of cell 2, creating an extra mid-str</w:t>
      </w:r>
      <w:r w:rsidR="00FB33F1">
        <w:rPr>
          <w:sz w:val="24"/>
          <w:szCs w:val="24"/>
        </w:rPr>
        <w:t>aight to host a new undulator [3</w:t>
      </w:r>
      <w:r w:rsidRPr="00247B65">
        <w:rPr>
          <w:sz w:val="24"/>
          <w:szCs w:val="24"/>
        </w:rPr>
        <w:t xml:space="preserve">]. The DDBA concept, when </w:t>
      </w:r>
      <w:commentRangeStart w:id="32"/>
      <w:r w:rsidRPr="00247B65">
        <w:rPr>
          <w:sz w:val="24"/>
          <w:szCs w:val="24"/>
        </w:rPr>
        <w:t>replicated 24 times with a super-period 6</w:t>
      </w:r>
      <w:commentRangeEnd w:id="32"/>
      <w:r w:rsidR="00B873C7">
        <w:rPr>
          <w:rStyle w:val="CommentReference"/>
        </w:rPr>
        <w:commentReference w:id="32"/>
      </w:r>
      <w:r w:rsidRPr="00247B65">
        <w:rPr>
          <w:sz w:val="24"/>
          <w:szCs w:val="24"/>
        </w:rPr>
        <w:t>, was the original baseline case for Diamond-II, giving a natural emittance of about 270 pm. A further development is the 6-HMBA cell, promising a natu</w:t>
      </w:r>
      <w:r w:rsidR="00FB33F1">
        <w:rPr>
          <w:sz w:val="24"/>
          <w:szCs w:val="24"/>
        </w:rPr>
        <w:t>ral emittance of about 157 pm [2</w:t>
      </w:r>
      <w:r w:rsidRPr="00247B65">
        <w:rPr>
          <w:sz w:val="24"/>
          <w:szCs w:val="24"/>
        </w:rPr>
        <w:t>]. Other low emittance lattices have been developed an</w:t>
      </w:r>
      <w:r w:rsidR="00FB33F1">
        <w:rPr>
          <w:sz w:val="24"/>
          <w:szCs w:val="24"/>
        </w:rPr>
        <w:t>d are under study at Diamond</w:t>
      </w:r>
      <w:r w:rsidRPr="00247B65">
        <w:rPr>
          <w:sz w:val="24"/>
          <w:szCs w:val="24"/>
        </w:rPr>
        <w:t>. The optimisation of electron and photon beams in a new machine requires a careful process of investigation of the needs of each single line (or at least the main classes into which beamlines can be grouped), entailing the use of accel</w:t>
      </w:r>
      <w:r>
        <w:rPr>
          <w:sz w:val="24"/>
          <w:szCs w:val="24"/>
        </w:rPr>
        <w:t>erator physics codes for the defi</w:t>
      </w:r>
      <w:r w:rsidRPr="00247B65">
        <w:rPr>
          <w:sz w:val="24"/>
          <w:szCs w:val="24"/>
        </w:rPr>
        <w:t>nition of the electron beam parameters, and radiation codes to establish the properties of the photons emitted at the source points inside the ID's and BM's. R</w:t>
      </w:r>
      <w:r>
        <w:rPr>
          <w:sz w:val="24"/>
          <w:szCs w:val="24"/>
        </w:rPr>
        <w:t>adiation can then be propagated towards the beamlines at diff</w:t>
      </w:r>
      <w:r w:rsidRPr="00247B65">
        <w:rPr>
          <w:sz w:val="24"/>
          <w:szCs w:val="24"/>
        </w:rPr>
        <w:t xml:space="preserve">erent depths, from the </w:t>
      </w:r>
      <w:commentRangeStart w:id="33"/>
      <w:r w:rsidRPr="00247B65">
        <w:rPr>
          <w:sz w:val="24"/>
          <w:szCs w:val="24"/>
        </w:rPr>
        <w:t xml:space="preserve">front-ends </w:t>
      </w:r>
      <w:commentRangeEnd w:id="33"/>
      <w:r w:rsidR="00B873C7">
        <w:rPr>
          <w:rStyle w:val="CommentReference"/>
        </w:rPr>
        <w:commentReference w:id="33"/>
      </w:r>
      <w:r w:rsidRPr="00247B65">
        <w:rPr>
          <w:sz w:val="24"/>
          <w:szCs w:val="24"/>
        </w:rPr>
        <w:t xml:space="preserve">(FE), to the sample or detector planes. These latter cases require a complete model of the beamline optics (mirrors, crystals, slits, lenses and so forth). In order to tackle all these </w:t>
      </w:r>
      <w:proofErr w:type="gramStart"/>
      <w:r w:rsidRPr="00247B65">
        <w:rPr>
          <w:sz w:val="24"/>
          <w:szCs w:val="24"/>
        </w:rPr>
        <w:t>issues</w:t>
      </w:r>
      <w:proofErr w:type="gramEnd"/>
      <w:r w:rsidRPr="00247B65">
        <w:rPr>
          <w:sz w:val="24"/>
          <w:szCs w:val="24"/>
        </w:rPr>
        <w:t xml:space="preserve"> we felt that the standard working model where the electron storage ring (SR) and the beamlines (BL) are seen as separated entities, should be changed into an integrated vision of the problem improving the scope of both and leading to a better comprehension of the system as a whole.</w:t>
      </w:r>
    </w:p>
    <w:p w14:paraId="748E6FCC" w14:textId="77777777" w:rsidR="005A05F7" w:rsidRDefault="005A05F7" w:rsidP="00247B65">
      <w:pPr>
        <w:autoSpaceDE w:val="0"/>
        <w:autoSpaceDN w:val="0"/>
        <w:adjustRightInd w:val="0"/>
        <w:spacing w:after="0" w:line="240" w:lineRule="auto"/>
        <w:rPr>
          <w:sz w:val="24"/>
          <w:szCs w:val="24"/>
        </w:rPr>
      </w:pPr>
    </w:p>
    <w:p w14:paraId="3B73013B" w14:textId="64282E8B" w:rsidR="0013472B" w:rsidRPr="00247B65" w:rsidRDefault="00247B65" w:rsidP="00247B65">
      <w:pPr>
        <w:autoSpaceDE w:val="0"/>
        <w:autoSpaceDN w:val="0"/>
        <w:adjustRightInd w:val="0"/>
        <w:spacing w:after="0" w:line="240" w:lineRule="auto"/>
        <w:rPr>
          <w:sz w:val="24"/>
          <w:szCs w:val="24"/>
        </w:rPr>
      </w:pPr>
      <w:r w:rsidRPr="00247B65">
        <w:rPr>
          <w:sz w:val="24"/>
          <w:szCs w:val="24"/>
        </w:rPr>
        <w:t xml:space="preserve">One </w:t>
      </w:r>
      <w:r>
        <w:rPr>
          <w:sz w:val="24"/>
          <w:szCs w:val="24"/>
        </w:rPr>
        <w:t>of our main goals is the identifi</w:t>
      </w:r>
      <w:r w:rsidRPr="00247B65">
        <w:rPr>
          <w:sz w:val="24"/>
          <w:szCs w:val="24"/>
        </w:rPr>
        <w:t>cat</w:t>
      </w:r>
      <w:r>
        <w:rPr>
          <w:sz w:val="24"/>
          <w:szCs w:val="24"/>
        </w:rPr>
        <w:t>ion of parameters aimed at quan</w:t>
      </w:r>
      <w:r w:rsidRPr="00247B65">
        <w:rPr>
          <w:sz w:val="24"/>
          <w:szCs w:val="24"/>
        </w:rPr>
        <w:t>tifying the performance of a beamline. T</w:t>
      </w:r>
      <w:r>
        <w:rPr>
          <w:sz w:val="24"/>
          <w:szCs w:val="24"/>
        </w:rPr>
        <w:t xml:space="preserve">hese Key Performance Parameters </w:t>
      </w:r>
      <w:r w:rsidRPr="00247B65">
        <w:rPr>
          <w:sz w:val="24"/>
          <w:szCs w:val="24"/>
        </w:rPr>
        <w:t>(KPP) help to guide the lattice design group</w:t>
      </w:r>
      <w:r>
        <w:rPr>
          <w:sz w:val="24"/>
          <w:szCs w:val="24"/>
        </w:rPr>
        <w:t>, by defining a set of quantita</w:t>
      </w:r>
      <w:r w:rsidRPr="00247B65">
        <w:rPr>
          <w:sz w:val="24"/>
          <w:szCs w:val="24"/>
        </w:rPr>
        <w:t>tive objectives to be targeted. We illustrate t</w:t>
      </w:r>
      <w:r>
        <w:rPr>
          <w:sz w:val="24"/>
          <w:szCs w:val="24"/>
        </w:rPr>
        <w:t>his by considering two beamline case-studies. KPPs are defi</w:t>
      </w:r>
      <w:r w:rsidRPr="00247B65">
        <w:rPr>
          <w:sz w:val="24"/>
          <w:szCs w:val="24"/>
        </w:rPr>
        <w:t>ned with a carefu</w:t>
      </w:r>
      <w:r>
        <w:rPr>
          <w:sz w:val="24"/>
          <w:szCs w:val="24"/>
        </w:rPr>
        <w:t xml:space="preserve">l work of consultation with the </w:t>
      </w:r>
      <w:r w:rsidRPr="00247B65">
        <w:rPr>
          <w:sz w:val="24"/>
          <w:szCs w:val="24"/>
        </w:rPr>
        <w:t>beamlines, expressing their requests and conce</w:t>
      </w:r>
      <w:r>
        <w:rPr>
          <w:sz w:val="24"/>
          <w:szCs w:val="24"/>
        </w:rPr>
        <w:t xml:space="preserve">rns related to the new machine. </w:t>
      </w:r>
      <w:r w:rsidRPr="00247B65">
        <w:rPr>
          <w:sz w:val="24"/>
          <w:szCs w:val="24"/>
        </w:rPr>
        <w:t xml:space="preserve">These </w:t>
      </w:r>
      <w:r>
        <w:rPr>
          <w:sz w:val="24"/>
          <w:szCs w:val="24"/>
        </w:rPr>
        <w:t>parameters can substantially diff</w:t>
      </w:r>
      <w:r w:rsidRPr="00247B65">
        <w:rPr>
          <w:sz w:val="24"/>
          <w:szCs w:val="24"/>
        </w:rPr>
        <w:t>er from one beamline to another.</w:t>
      </w:r>
    </w:p>
    <w:p w14:paraId="213B4097" w14:textId="105DA03F" w:rsidR="00C91D59" w:rsidRPr="00247B65" w:rsidRDefault="00C91D59" w:rsidP="00C91D59">
      <w:pPr>
        <w:rPr>
          <w:rFonts w:asciiTheme="minorBidi" w:hAnsiTheme="minorBidi"/>
          <w:sz w:val="24"/>
          <w:szCs w:val="24"/>
        </w:rPr>
      </w:pPr>
    </w:p>
    <w:p w14:paraId="1702A4A7" w14:textId="2476856D" w:rsidR="0013472B" w:rsidRDefault="00247B65" w:rsidP="000F0E4E">
      <w:pPr>
        <w:pStyle w:val="Heading1"/>
      </w:pPr>
      <w:bookmarkStart w:id="34" w:name="_Hlk4658129"/>
      <w:r>
        <w:lastRenderedPageBreak/>
        <w:t xml:space="preserve">The Electron to Sample code </w:t>
      </w:r>
    </w:p>
    <w:p w14:paraId="68CFEF18" w14:textId="563F4830" w:rsidR="005003A6" w:rsidRPr="005003A6" w:rsidRDefault="00247B65" w:rsidP="00033F48">
      <w:pPr>
        <w:autoSpaceDE w:val="0"/>
        <w:autoSpaceDN w:val="0"/>
        <w:adjustRightInd w:val="0"/>
        <w:spacing w:after="0" w:line="240" w:lineRule="auto"/>
        <w:rPr>
          <w:sz w:val="24"/>
          <w:szCs w:val="24"/>
        </w:rPr>
      </w:pPr>
      <w:r w:rsidRPr="005003A6">
        <w:rPr>
          <w:sz w:val="24"/>
          <w:szCs w:val="24"/>
        </w:rPr>
        <w:t>As described in the previous sections, our aim is to identify the KPPs for</w:t>
      </w:r>
      <w:r w:rsidR="005003A6" w:rsidRPr="005003A6">
        <w:rPr>
          <w:sz w:val="24"/>
          <w:szCs w:val="24"/>
        </w:rPr>
        <w:t xml:space="preserve"> </w:t>
      </w:r>
      <w:r w:rsidRPr="005003A6">
        <w:rPr>
          <w:sz w:val="24"/>
          <w:szCs w:val="24"/>
        </w:rPr>
        <w:t>all the beamlines, in order to facilitate the tr</w:t>
      </w:r>
      <w:r w:rsidR="005003A6" w:rsidRPr="005003A6">
        <w:rPr>
          <w:sz w:val="24"/>
          <w:szCs w:val="24"/>
        </w:rPr>
        <w:t xml:space="preserve">ansition towards a new machine. </w:t>
      </w:r>
      <w:commentRangeStart w:id="35"/>
      <w:proofErr w:type="gramStart"/>
      <w:r w:rsidRPr="005003A6">
        <w:rPr>
          <w:sz w:val="24"/>
          <w:szCs w:val="24"/>
        </w:rPr>
        <w:t>Past experience</w:t>
      </w:r>
      <w:proofErr w:type="gramEnd"/>
      <w:r w:rsidRPr="005003A6">
        <w:rPr>
          <w:sz w:val="24"/>
          <w:szCs w:val="24"/>
        </w:rPr>
        <w:t xml:space="preserve"> </w:t>
      </w:r>
      <w:commentRangeEnd w:id="35"/>
      <w:r w:rsidR="00B873C7">
        <w:rPr>
          <w:rStyle w:val="CommentReference"/>
        </w:rPr>
        <w:commentReference w:id="35"/>
      </w:r>
      <w:r w:rsidRPr="005003A6">
        <w:rPr>
          <w:sz w:val="24"/>
          <w:szCs w:val="24"/>
        </w:rPr>
        <w:t xml:space="preserve">shows that an integrated </w:t>
      </w:r>
      <w:r w:rsidR="005003A6" w:rsidRPr="005003A6">
        <w:rPr>
          <w:sz w:val="24"/>
          <w:szCs w:val="24"/>
        </w:rPr>
        <w:t>approach with a complete simula</w:t>
      </w:r>
      <w:r w:rsidRPr="005003A6">
        <w:rPr>
          <w:sz w:val="24"/>
          <w:szCs w:val="24"/>
        </w:rPr>
        <w:t>tion from the electrons generating the</w:t>
      </w:r>
      <w:r w:rsidR="005003A6" w:rsidRPr="005003A6">
        <w:rPr>
          <w:sz w:val="24"/>
          <w:szCs w:val="24"/>
        </w:rPr>
        <w:t xml:space="preserve"> synchrotron radiation, to the final </w:t>
      </w:r>
      <w:r w:rsidRPr="005003A6">
        <w:rPr>
          <w:sz w:val="24"/>
          <w:szCs w:val="24"/>
        </w:rPr>
        <w:t xml:space="preserve">sample plane could be a valuable tool for a </w:t>
      </w:r>
      <w:r w:rsidR="005003A6" w:rsidRPr="005003A6">
        <w:rPr>
          <w:sz w:val="24"/>
          <w:szCs w:val="24"/>
        </w:rPr>
        <w:t>general optimisation of the sys</w:t>
      </w:r>
      <w:r w:rsidRPr="005003A6">
        <w:rPr>
          <w:sz w:val="24"/>
          <w:szCs w:val="24"/>
        </w:rPr>
        <w:t xml:space="preserve">tem. To this goal we </w:t>
      </w:r>
      <w:r w:rsidR="00183C69">
        <w:rPr>
          <w:sz w:val="24"/>
          <w:szCs w:val="24"/>
        </w:rPr>
        <w:t>developed</w:t>
      </w:r>
      <w:r w:rsidRPr="005003A6">
        <w:rPr>
          <w:sz w:val="24"/>
          <w:szCs w:val="24"/>
        </w:rPr>
        <w:t xml:space="preserve"> a code</w:t>
      </w:r>
      <w:r w:rsidR="005003A6" w:rsidRPr="005003A6">
        <w:rPr>
          <w:sz w:val="24"/>
          <w:szCs w:val="24"/>
        </w:rPr>
        <w:t xml:space="preserve">, wrapping up the main packages </w:t>
      </w:r>
      <w:r w:rsidRPr="005003A6">
        <w:rPr>
          <w:sz w:val="24"/>
          <w:szCs w:val="24"/>
        </w:rPr>
        <w:t>commonly used in the Accelerator Physics and i</w:t>
      </w:r>
      <w:r w:rsidR="005003A6" w:rsidRPr="005003A6">
        <w:rPr>
          <w:sz w:val="24"/>
          <w:szCs w:val="24"/>
        </w:rPr>
        <w:t xml:space="preserve">n the Synchrotron Radiation </w:t>
      </w:r>
      <w:r w:rsidRPr="005003A6">
        <w:rPr>
          <w:sz w:val="24"/>
          <w:szCs w:val="24"/>
        </w:rPr>
        <w:t>and Optics communities. This program, na</w:t>
      </w:r>
      <w:r w:rsidR="005003A6" w:rsidRPr="005003A6">
        <w:rPr>
          <w:sz w:val="24"/>
          <w:szCs w:val="24"/>
        </w:rPr>
        <w:t>med electron to sample (</w:t>
      </w:r>
      <w:r w:rsidR="005003A6" w:rsidRPr="009521F5">
        <w:rPr>
          <w:rFonts w:ascii="Courier" w:hAnsi="Courier"/>
          <w:sz w:val="24"/>
          <w:szCs w:val="24"/>
        </w:rPr>
        <w:t>e2s</w:t>
      </w:r>
      <w:r w:rsidR="005003A6" w:rsidRPr="005003A6">
        <w:rPr>
          <w:sz w:val="24"/>
          <w:szCs w:val="24"/>
        </w:rPr>
        <w:t xml:space="preserve">) is </w:t>
      </w:r>
      <w:r w:rsidRPr="005003A6">
        <w:rPr>
          <w:sz w:val="24"/>
          <w:szCs w:val="24"/>
        </w:rPr>
        <w:t>written in Python, and at present is making us</w:t>
      </w:r>
      <w:r w:rsidR="005003A6" w:rsidRPr="005003A6">
        <w:rPr>
          <w:sz w:val="24"/>
          <w:szCs w:val="24"/>
        </w:rPr>
        <w:t xml:space="preserve">e of the codes elegant [4], for </w:t>
      </w:r>
      <w:r w:rsidRPr="005003A6">
        <w:rPr>
          <w:sz w:val="24"/>
          <w:szCs w:val="24"/>
        </w:rPr>
        <w:t>the accelerator part, and SRW [6] or SH</w:t>
      </w:r>
      <w:r w:rsidR="005003A6" w:rsidRPr="005003A6">
        <w:rPr>
          <w:sz w:val="24"/>
          <w:szCs w:val="24"/>
        </w:rPr>
        <w:t xml:space="preserve">ADOW [5] for the propagation of </w:t>
      </w:r>
      <w:r w:rsidRPr="005003A6">
        <w:rPr>
          <w:sz w:val="24"/>
          <w:szCs w:val="24"/>
        </w:rPr>
        <w:t>the pho</w:t>
      </w:r>
      <w:r w:rsidR="005003A6" w:rsidRPr="005003A6">
        <w:rPr>
          <w:sz w:val="24"/>
          <w:szCs w:val="24"/>
        </w:rPr>
        <w:t>tons. An input file defi</w:t>
      </w:r>
      <w:r w:rsidRPr="005003A6">
        <w:rPr>
          <w:sz w:val="24"/>
          <w:szCs w:val="24"/>
        </w:rPr>
        <w:t>nes the run to be implemented, specifying the</w:t>
      </w:r>
      <w:r w:rsidR="005003A6" w:rsidRPr="005003A6">
        <w:rPr>
          <w:sz w:val="24"/>
          <w:szCs w:val="24"/>
        </w:rPr>
        <w:t xml:space="preserve"> lattice to be used, the source position in </w:t>
      </w:r>
      <w:r w:rsidR="005003A6">
        <w:rPr>
          <w:sz w:val="24"/>
          <w:szCs w:val="24"/>
        </w:rPr>
        <w:t xml:space="preserve">the storage ring and the </w:t>
      </w:r>
      <w:r w:rsidR="005003A6" w:rsidRPr="005003A6">
        <w:rPr>
          <w:sz w:val="24"/>
          <w:szCs w:val="24"/>
        </w:rPr>
        <w:t>parame</w:t>
      </w:r>
      <w:r w:rsidR="005003A6">
        <w:rPr>
          <w:sz w:val="24"/>
          <w:szCs w:val="24"/>
        </w:rPr>
        <w:t>ters defi</w:t>
      </w:r>
      <w:r w:rsidR="005003A6" w:rsidRPr="005003A6">
        <w:rPr>
          <w:sz w:val="24"/>
          <w:szCs w:val="24"/>
        </w:rPr>
        <w:t>ning the ID. The program starts by launching an elegant session and</w:t>
      </w:r>
    </w:p>
    <w:p w14:paraId="71E9757F" w14:textId="5AE3CBBA" w:rsidR="00247B65" w:rsidRPr="005003A6" w:rsidRDefault="005003A6" w:rsidP="00033F48">
      <w:pPr>
        <w:autoSpaceDE w:val="0"/>
        <w:autoSpaceDN w:val="0"/>
        <w:adjustRightInd w:val="0"/>
        <w:spacing w:after="0" w:line="240" w:lineRule="auto"/>
        <w:rPr>
          <w:sz w:val="24"/>
          <w:szCs w:val="24"/>
        </w:rPr>
      </w:pPr>
      <w:r w:rsidRPr="005003A6">
        <w:rPr>
          <w:sz w:val="24"/>
          <w:szCs w:val="24"/>
        </w:rPr>
        <w:t>by calculating the Twiss parameters at the</w:t>
      </w:r>
      <w:r>
        <w:rPr>
          <w:sz w:val="24"/>
          <w:szCs w:val="24"/>
        </w:rPr>
        <w:t xml:space="preserve"> chosen source point. These pa</w:t>
      </w:r>
      <w:r w:rsidRPr="005003A6">
        <w:rPr>
          <w:sz w:val="24"/>
          <w:szCs w:val="24"/>
        </w:rPr>
        <w:t>rameters are then translated into beam size</w:t>
      </w:r>
      <w:r>
        <w:rPr>
          <w:sz w:val="24"/>
          <w:szCs w:val="24"/>
        </w:rPr>
        <w:t xml:space="preserve">s and passed to the photon code </w:t>
      </w:r>
      <w:r w:rsidRPr="005003A6">
        <w:rPr>
          <w:sz w:val="24"/>
          <w:szCs w:val="24"/>
        </w:rPr>
        <w:t>performing a wave-front propagation in t</w:t>
      </w:r>
      <w:r>
        <w:rPr>
          <w:sz w:val="24"/>
          <w:szCs w:val="24"/>
        </w:rPr>
        <w:t>he case of SRW. Ray-tracing cal</w:t>
      </w:r>
      <w:r w:rsidRPr="005003A6">
        <w:rPr>
          <w:sz w:val="24"/>
          <w:szCs w:val="24"/>
        </w:rPr>
        <w:t xml:space="preserve">culations can also be performed by means of </w:t>
      </w:r>
      <w:r>
        <w:rPr>
          <w:sz w:val="24"/>
          <w:szCs w:val="24"/>
        </w:rPr>
        <w:t xml:space="preserve">other available external codes, </w:t>
      </w:r>
      <w:r w:rsidRPr="005003A6">
        <w:rPr>
          <w:sz w:val="24"/>
          <w:szCs w:val="24"/>
        </w:rPr>
        <w:t xml:space="preserve">like SHADOW, as explored in [7]. </w:t>
      </w:r>
      <w:proofErr w:type="gramStart"/>
      <w:r w:rsidRPr="005003A6">
        <w:rPr>
          <w:sz w:val="24"/>
          <w:szCs w:val="24"/>
        </w:rPr>
        <w:t>Likewis</w:t>
      </w:r>
      <w:r>
        <w:rPr>
          <w:sz w:val="24"/>
          <w:szCs w:val="24"/>
        </w:rPr>
        <w:t>e</w:t>
      </w:r>
      <w:proofErr w:type="gramEnd"/>
      <w:r>
        <w:rPr>
          <w:sz w:val="24"/>
          <w:szCs w:val="24"/>
        </w:rPr>
        <w:t xml:space="preserve"> the AP tracking code could be </w:t>
      </w:r>
      <w:r w:rsidRPr="005003A6">
        <w:rPr>
          <w:sz w:val="24"/>
          <w:szCs w:val="24"/>
        </w:rPr>
        <w:t xml:space="preserve">substituted by other packages, like </w:t>
      </w:r>
      <w:commentRangeStart w:id="36"/>
      <w:r w:rsidRPr="005003A6">
        <w:rPr>
          <w:sz w:val="24"/>
          <w:szCs w:val="24"/>
        </w:rPr>
        <w:t>AT</w:t>
      </w:r>
      <w:r w:rsidR="00FB33F1">
        <w:rPr>
          <w:sz w:val="24"/>
          <w:szCs w:val="24"/>
        </w:rPr>
        <w:t xml:space="preserve"> []</w:t>
      </w:r>
      <w:r w:rsidRPr="005003A6">
        <w:rPr>
          <w:sz w:val="24"/>
          <w:szCs w:val="24"/>
        </w:rPr>
        <w:t xml:space="preserve">. </w:t>
      </w:r>
      <w:commentRangeEnd w:id="36"/>
      <w:r w:rsidR="00B873C7">
        <w:rPr>
          <w:rStyle w:val="CommentReference"/>
        </w:rPr>
        <w:commentReference w:id="36"/>
      </w:r>
      <w:r w:rsidRPr="005003A6">
        <w:rPr>
          <w:sz w:val="24"/>
          <w:szCs w:val="24"/>
        </w:rPr>
        <w:t>How</w:t>
      </w:r>
      <w:r>
        <w:rPr>
          <w:sz w:val="24"/>
          <w:szCs w:val="24"/>
        </w:rPr>
        <w:t>ever, for this work, we focused our eff</w:t>
      </w:r>
      <w:r w:rsidRPr="005003A6">
        <w:rPr>
          <w:sz w:val="24"/>
          <w:szCs w:val="24"/>
        </w:rPr>
        <w:t>orts on the interplay between elegant and SRW, reser</w:t>
      </w:r>
      <w:r>
        <w:rPr>
          <w:sz w:val="24"/>
          <w:szCs w:val="24"/>
        </w:rPr>
        <w:t>ving the use of diff</w:t>
      </w:r>
      <w:r w:rsidRPr="005003A6">
        <w:rPr>
          <w:sz w:val="24"/>
          <w:szCs w:val="24"/>
        </w:rPr>
        <w:t>erent codes to a future work.</w:t>
      </w:r>
    </w:p>
    <w:p w14:paraId="7DD6125A" w14:textId="77777777" w:rsidR="00247B65" w:rsidRPr="00247B65" w:rsidRDefault="00247B65" w:rsidP="00247B65">
      <w:pPr>
        <w:rPr>
          <w:sz w:val="24"/>
          <w:szCs w:val="24"/>
        </w:rPr>
      </w:pPr>
    </w:p>
    <w:p w14:paraId="686CF6B3" w14:textId="77777777" w:rsidR="005003A6" w:rsidRDefault="005003A6" w:rsidP="005003A6">
      <w:pPr>
        <w:keepNext/>
      </w:pPr>
      <w:r>
        <w:rPr>
          <w:noProof/>
          <w:sz w:val="24"/>
          <w:szCs w:val="24"/>
          <w:lang w:eastAsia="zh-CN"/>
        </w:rPr>
        <mc:AlternateContent>
          <mc:Choice Requires="wpc">
            <w:drawing>
              <wp:inline distT="0" distB="0" distL="0" distR="0" wp14:anchorId="014BC6F7" wp14:editId="135B58AB">
                <wp:extent cx="5722620" cy="2028825"/>
                <wp:effectExtent l="0" t="0" r="0" b="0"/>
                <wp:docPr id="1524913255" name="Canvas 15249132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 name="Picture 66"/>
                          <pic:cNvPicPr/>
                        </pic:nvPicPr>
                        <pic:blipFill>
                          <a:blip r:embed="rId18">
                            <a:extLst>
                              <a:ext uri="{28A0092B-C50C-407E-A947-70E740481C1C}">
                                <a14:useLocalDpi xmlns:a14="http://schemas.microsoft.com/office/drawing/2010/main" val="0"/>
                              </a:ext>
                            </a:extLst>
                          </a:blip>
                          <a:stretch>
                            <a:fillRect/>
                          </a:stretch>
                        </pic:blipFill>
                        <pic:spPr>
                          <a:xfrm>
                            <a:off x="171450" y="0"/>
                            <a:ext cx="5200650" cy="1971675"/>
                          </a:xfrm>
                          <a:prstGeom prst="rect">
                            <a:avLst/>
                          </a:prstGeom>
                        </pic:spPr>
                      </pic:pic>
                    </wpc:wpc>
                  </a:graphicData>
                </a:graphic>
              </wp:inline>
            </w:drawing>
          </mc:Choice>
          <mc:Fallback>
            <w:pict>
              <v:group w14:anchorId="50240C72" id="Canvas 1524913255" o:spid="_x0000_s1026" editas="canvas" style="width:450.6pt;height:159.75pt;mso-position-horizontal-relative:char;mso-position-vertical-relative:line" coordsize="57226,20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26;height:20288;visibility:visible;mso-wrap-style:square">
                  <v:fill o:detectmouseclick="t"/>
                  <v:path o:connecttype="none"/>
                </v:shape>
                <v:shape id="Picture 66" o:spid="_x0000_s1028" type="#_x0000_t75" style="position:absolute;left:1714;width:52007;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">
                  <v:imagedata r:id="rId19" o:title=""/>
                </v:shape>
                <w10:anchorlock/>
              </v:group>
            </w:pict>
          </mc:Fallback>
        </mc:AlternateContent>
      </w:r>
    </w:p>
    <w:p w14:paraId="4E11908B" w14:textId="52723B32" w:rsidR="00EB7E23" w:rsidRPr="00911339" w:rsidRDefault="005003A6" w:rsidP="00A77F70">
      <w:pPr>
        <w:pStyle w:val="Caption"/>
        <w:rPr>
          <w:sz w:val="24"/>
          <w:szCs w:val="24"/>
        </w:rPr>
      </w:pPr>
      <w:r w:rsidRPr="00911339">
        <w:rPr>
          <w:sz w:val="24"/>
          <w:szCs w:val="24"/>
        </w:rPr>
        <w:t xml:space="preserve">Figure </w:t>
      </w:r>
      <w:r w:rsidRPr="00911339">
        <w:rPr>
          <w:sz w:val="24"/>
          <w:szCs w:val="24"/>
        </w:rPr>
        <w:fldChar w:fldCharType="begin"/>
      </w:r>
      <w:r w:rsidRPr="00911339">
        <w:rPr>
          <w:sz w:val="24"/>
          <w:szCs w:val="24"/>
        </w:rPr>
        <w:instrText xml:space="preserve"> SEQ Figure \* ARABIC </w:instrText>
      </w:r>
      <w:r w:rsidRPr="00911339">
        <w:rPr>
          <w:sz w:val="24"/>
          <w:szCs w:val="24"/>
        </w:rPr>
        <w:fldChar w:fldCharType="separate"/>
      </w:r>
      <w:r w:rsidR="008F0828">
        <w:rPr>
          <w:noProof/>
          <w:sz w:val="24"/>
          <w:szCs w:val="24"/>
        </w:rPr>
        <w:t>1</w:t>
      </w:r>
      <w:r w:rsidRPr="00911339">
        <w:rPr>
          <w:sz w:val="24"/>
          <w:szCs w:val="24"/>
        </w:rPr>
        <w:fldChar w:fldCharType="end"/>
      </w:r>
      <w:r w:rsidR="00A77F70" w:rsidRPr="00911339">
        <w:rPr>
          <w:sz w:val="24"/>
          <w:szCs w:val="24"/>
        </w:rPr>
        <w:t xml:space="preserve"> </w:t>
      </w:r>
      <w:r w:rsidR="00CF057C">
        <w:rPr>
          <w:sz w:val="24"/>
          <w:szCs w:val="24"/>
        </w:rPr>
        <w:t>(Left) p</w:t>
      </w:r>
      <w:r w:rsidR="00A77F70" w:rsidRPr="00911339">
        <w:rPr>
          <w:sz w:val="24"/>
          <w:szCs w:val="24"/>
        </w:rPr>
        <w:t>artial f</w:t>
      </w:r>
      <w:r w:rsidR="00ED3294">
        <w:rPr>
          <w:sz w:val="24"/>
          <w:szCs w:val="24"/>
        </w:rPr>
        <w:t>lux at I13-coherence beamline front-end</w:t>
      </w:r>
      <w:r w:rsidR="00A77F70" w:rsidRPr="00911339">
        <w:rPr>
          <w:sz w:val="24"/>
          <w:szCs w:val="24"/>
        </w:rPr>
        <w:t xml:space="preserve"> (slit of [300,120] </w:t>
      </w:r>
      <w:r w:rsidR="00A77F70" w:rsidRPr="00911339">
        <w:rPr>
          <w:rFonts w:ascii="Symbol" w:hAnsi="Symbol"/>
          <w:sz w:val="24"/>
          <w:szCs w:val="24"/>
        </w:rPr>
        <w:t></w:t>
      </w:r>
      <w:r w:rsidR="00A77F70" w:rsidRPr="00911339">
        <w:rPr>
          <w:sz w:val="24"/>
          <w:szCs w:val="24"/>
        </w:rPr>
        <w:t>m), showing the increa</w:t>
      </w:r>
      <w:r w:rsidR="00CF057C">
        <w:rPr>
          <w:sz w:val="24"/>
          <w:szCs w:val="24"/>
        </w:rPr>
        <w:t xml:space="preserve">se due to the reduced emittance, (right) tuning curves for the same device. </w:t>
      </w:r>
    </w:p>
    <w:p w14:paraId="6F70C0EB" w14:textId="346D31E7" w:rsidR="00CF057C" w:rsidRDefault="00ED3294" w:rsidP="00033F48">
      <w:pPr>
        <w:spacing w:after="0"/>
        <w:rPr>
          <w:sz w:val="24"/>
          <w:szCs w:val="24"/>
        </w:rPr>
      </w:pPr>
      <w:bookmarkStart w:id="37" w:name="_Hlk4658435"/>
      <w:bookmarkEnd w:id="34"/>
      <w:r>
        <w:rPr>
          <w:sz w:val="24"/>
          <w:szCs w:val="24"/>
        </w:rPr>
        <w:t xml:space="preserve">The code allows the calculation of basic quantities (fluxes, </w:t>
      </w:r>
      <w:r w:rsidR="00FB33F1">
        <w:rPr>
          <w:sz w:val="24"/>
          <w:szCs w:val="24"/>
        </w:rPr>
        <w:t>brilliance,</w:t>
      </w:r>
      <w:r>
        <w:rPr>
          <w:sz w:val="24"/>
          <w:szCs w:val="24"/>
        </w:rPr>
        <w:t xml:space="preserve"> power densities) as shown for example in </w:t>
      </w:r>
      <w:r w:rsidR="00033F48">
        <w:rPr>
          <w:sz w:val="24"/>
          <w:szCs w:val="24"/>
        </w:rPr>
        <w:t xml:space="preserve">Fig. 1 </w:t>
      </w:r>
      <w:r>
        <w:rPr>
          <w:sz w:val="24"/>
          <w:szCs w:val="24"/>
        </w:rPr>
        <w:t xml:space="preserve">where the left picture </w:t>
      </w:r>
      <w:r w:rsidR="00033F48">
        <w:rPr>
          <w:sz w:val="24"/>
          <w:szCs w:val="24"/>
        </w:rPr>
        <w:t xml:space="preserve">illustrates </w:t>
      </w:r>
      <w:r>
        <w:rPr>
          <w:sz w:val="24"/>
          <w:szCs w:val="24"/>
        </w:rPr>
        <w:t xml:space="preserve">the comparison of the total fluxes </w:t>
      </w:r>
      <w:r w:rsidR="00033F48">
        <w:rPr>
          <w:sz w:val="24"/>
          <w:szCs w:val="24"/>
        </w:rPr>
        <w:t xml:space="preserve">through </w:t>
      </w:r>
      <w:r>
        <w:rPr>
          <w:sz w:val="24"/>
          <w:szCs w:val="24"/>
        </w:rPr>
        <w:t>a slit</w:t>
      </w:r>
      <w:r w:rsidR="00033F48">
        <w:rPr>
          <w:sz w:val="24"/>
          <w:szCs w:val="24"/>
        </w:rPr>
        <w:t xml:space="preserve"> between the present </w:t>
      </w:r>
      <w:r>
        <w:rPr>
          <w:sz w:val="24"/>
          <w:szCs w:val="24"/>
        </w:rPr>
        <w:t xml:space="preserve">machine and Diamond-II for beamline </w:t>
      </w:r>
      <w:commentRangeStart w:id="38"/>
      <w:r>
        <w:rPr>
          <w:sz w:val="24"/>
          <w:szCs w:val="24"/>
        </w:rPr>
        <w:t>I13-coherence branch</w:t>
      </w:r>
      <w:commentRangeEnd w:id="38"/>
      <w:r w:rsidR="007A5FBD">
        <w:rPr>
          <w:rStyle w:val="CommentReference"/>
        </w:rPr>
        <w:commentReference w:id="38"/>
      </w:r>
      <w:r w:rsidR="00CF057C">
        <w:rPr>
          <w:sz w:val="24"/>
          <w:szCs w:val="24"/>
        </w:rPr>
        <w:t xml:space="preserve">. In the same figure, on the right, a tuning curve graph is </w:t>
      </w:r>
      <w:r>
        <w:rPr>
          <w:sz w:val="24"/>
          <w:szCs w:val="24"/>
        </w:rPr>
        <w:t>shown for the same beamline</w:t>
      </w:r>
      <w:r w:rsidR="00CF057C">
        <w:rPr>
          <w:sz w:val="24"/>
          <w:szCs w:val="24"/>
        </w:rPr>
        <w:t xml:space="preserve">. </w:t>
      </w:r>
    </w:p>
    <w:p w14:paraId="4C7007F4" w14:textId="168D1637" w:rsidR="00ED3294" w:rsidRDefault="00ED3294" w:rsidP="00033F48">
      <w:pPr>
        <w:spacing w:after="0"/>
        <w:rPr>
          <w:sz w:val="24"/>
          <w:szCs w:val="24"/>
        </w:rPr>
      </w:pPr>
    </w:p>
    <w:p w14:paraId="080B84EC" w14:textId="77777777" w:rsidR="0063142B" w:rsidRDefault="00ED3294" w:rsidP="0063142B">
      <w:pPr>
        <w:keepNext/>
        <w:spacing w:after="0"/>
      </w:pPr>
      <w:commentRangeStart w:id="39"/>
      <w:r>
        <w:rPr>
          <w:noProof/>
          <w:sz w:val="24"/>
          <w:szCs w:val="24"/>
          <w:lang w:eastAsia="zh-CN"/>
        </w:rPr>
        <w:lastRenderedPageBreak/>
        <mc:AlternateContent>
          <mc:Choice Requires="wpc">
            <w:drawing>
              <wp:inline distT="0" distB="0" distL="0" distR="0" wp14:anchorId="7ED3D63A" wp14:editId="7476B975">
                <wp:extent cx="5784215" cy="2609850"/>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5" name="Picture 65"/>
                          <pic:cNvPicPr/>
                        </pic:nvPicPr>
                        <pic:blipFill>
                          <a:blip r:embed="rId20"/>
                          <a:stretch>
                            <a:fillRect/>
                          </a:stretch>
                        </pic:blipFill>
                        <pic:spPr>
                          <a:xfrm>
                            <a:off x="1295400" y="0"/>
                            <a:ext cx="3238500" cy="2609850"/>
                          </a:xfrm>
                          <a:prstGeom prst="rect">
                            <a:avLst/>
                          </a:prstGeom>
                        </pic:spPr>
                      </pic:pic>
                    </wpc:wpc>
                  </a:graphicData>
                </a:graphic>
              </wp:inline>
            </w:drawing>
          </mc:Choice>
          <mc:Fallback>
            <w:pict>
              <v:group w14:anchorId="45E7BF84" id="Canvas 18" o:spid="_x0000_s1026" editas="canvas" style="width:455.45pt;height:205.5pt;mso-position-horizontal-relative:char;mso-position-vertical-relative:line" coordsize="57842,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">
                <v:shape id="_x0000_s1027" type="#_x0000_t75" style="position:absolute;width:57842;height:26098;visibility:visible;mso-wrap-style:square">
                  <v:fill o:detectmouseclick="t"/>
                  <v:path o:connecttype="none"/>
                </v:shape>
                <v:shape id="Picture 65" o:spid="_x0000_s1028" type="#_x0000_t75" style="position:absolute;left:12954;width:32385;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">
                  <v:imagedata r:id="rId21" o:title=""/>
                </v:shape>
                <w10:anchorlock/>
              </v:group>
            </w:pict>
          </mc:Fallback>
        </mc:AlternateContent>
      </w:r>
    </w:p>
    <w:p w14:paraId="1DFFD096" w14:textId="48A15331" w:rsidR="0063142B" w:rsidRPr="0063142B" w:rsidRDefault="0063142B" w:rsidP="0063142B">
      <w:pPr>
        <w:pStyle w:val="Caption"/>
        <w:rPr>
          <w:sz w:val="24"/>
          <w:szCs w:val="24"/>
        </w:rPr>
      </w:pPr>
      <w:r w:rsidRPr="0063142B">
        <w:rPr>
          <w:sz w:val="24"/>
          <w:szCs w:val="24"/>
        </w:rPr>
        <w:t xml:space="preserve">Figure </w:t>
      </w:r>
      <w:r w:rsidRPr="0063142B">
        <w:rPr>
          <w:sz w:val="24"/>
          <w:szCs w:val="24"/>
        </w:rPr>
        <w:fldChar w:fldCharType="begin"/>
      </w:r>
      <w:r w:rsidRPr="0063142B">
        <w:rPr>
          <w:sz w:val="24"/>
          <w:szCs w:val="24"/>
        </w:rPr>
        <w:instrText xml:space="preserve"> SEQ Figure \* ARABIC </w:instrText>
      </w:r>
      <w:r w:rsidRPr="0063142B">
        <w:rPr>
          <w:sz w:val="24"/>
          <w:szCs w:val="24"/>
        </w:rPr>
        <w:fldChar w:fldCharType="separate"/>
      </w:r>
      <w:r w:rsidR="008F0828">
        <w:rPr>
          <w:noProof/>
          <w:sz w:val="24"/>
          <w:szCs w:val="24"/>
        </w:rPr>
        <w:t>2</w:t>
      </w:r>
      <w:r w:rsidRPr="0063142B">
        <w:rPr>
          <w:sz w:val="24"/>
          <w:szCs w:val="24"/>
        </w:rPr>
        <w:fldChar w:fldCharType="end"/>
      </w:r>
      <w:r w:rsidRPr="0063142B">
        <w:rPr>
          <w:sz w:val="24"/>
          <w:szCs w:val="24"/>
        </w:rPr>
        <w:t xml:space="preserve"> </w:t>
      </w:r>
      <w:r>
        <w:rPr>
          <w:sz w:val="24"/>
          <w:szCs w:val="24"/>
        </w:rPr>
        <w:t xml:space="preserve">power density computed at the front-end of I13-coherence branch. </w:t>
      </w:r>
    </w:p>
    <w:p w14:paraId="3D9A04BC" w14:textId="2FD16BD5" w:rsidR="00ED3294" w:rsidRPr="0063142B" w:rsidRDefault="0063142B" w:rsidP="0063142B">
      <w:pPr>
        <w:pStyle w:val="Caption"/>
        <w:rPr>
          <w:i w:val="0"/>
          <w:color w:val="auto"/>
          <w:sz w:val="24"/>
          <w:szCs w:val="24"/>
        </w:rPr>
      </w:pPr>
      <w:r w:rsidRPr="0063142B">
        <w:rPr>
          <w:i w:val="0"/>
          <w:color w:val="auto"/>
          <w:sz w:val="24"/>
          <w:szCs w:val="24"/>
        </w:rPr>
        <w:t xml:space="preserve">An example of power density calculation is displayed in Fig. 2. </w:t>
      </w:r>
      <w:commentRangeEnd w:id="39"/>
      <w:r w:rsidR="00DA2DD6">
        <w:rPr>
          <w:rStyle w:val="CommentReference"/>
          <w:i w:val="0"/>
          <w:iCs w:val="0"/>
          <w:color w:val="auto"/>
        </w:rPr>
        <w:commentReference w:id="39"/>
      </w:r>
    </w:p>
    <w:p w14:paraId="10229802" w14:textId="1DE07B36" w:rsidR="0063142B" w:rsidRPr="003A307C" w:rsidRDefault="0063142B" w:rsidP="0063142B">
      <w:pPr>
        <w:rPr>
          <w:sz w:val="24"/>
          <w:szCs w:val="24"/>
        </w:rPr>
      </w:pPr>
      <w:r w:rsidRPr="003A307C">
        <w:rPr>
          <w:sz w:val="24"/>
          <w:szCs w:val="24"/>
        </w:rPr>
        <w:t xml:space="preserve">In the remaining part of the paper we will focus on the use of e2s for the propagation of SR through whole </w:t>
      </w:r>
      <w:proofErr w:type="gramStart"/>
      <w:r w:rsidRPr="003A307C">
        <w:rPr>
          <w:sz w:val="24"/>
          <w:szCs w:val="24"/>
        </w:rPr>
        <w:t>beamlines, and</w:t>
      </w:r>
      <w:proofErr w:type="gramEnd"/>
      <w:r w:rsidRPr="003A307C">
        <w:rPr>
          <w:sz w:val="24"/>
          <w:szCs w:val="24"/>
        </w:rPr>
        <w:t xml:space="preserve"> will present some optimisations based on the intensity pattern collected at the sample plane. </w:t>
      </w:r>
    </w:p>
    <w:p w14:paraId="5223736C" w14:textId="4B7555FE" w:rsidR="0060377C" w:rsidRPr="00247B65" w:rsidRDefault="00033F48" w:rsidP="00033F48">
      <w:pPr>
        <w:spacing w:after="0"/>
        <w:rPr>
          <w:sz w:val="24"/>
          <w:szCs w:val="24"/>
        </w:rPr>
      </w:pPr>
      <w:r>
        <w:rPr>
          <w:sz w:val="24"/>
          <w:szCs w:val="24"/>
        </w:rPr>
        <w:t xml:space="preserve">  </w:t>
      </w:r>
    </w:p>
    <w:bookmarkEnd w:id="37"/>
    <w:p w14:paraId="4AEE2829" w14:textId="686B39D6" w:rsidR="00E87A99" w:rsidRDefault="00E87A99" w:rsidP="00E87A99">
      <w:pPr>
        <w:pStyle w:val="Heading2"/>
      </w:pPr>
      <w:commentRangeStart w:id="40"/>
      <w:r>
        <w:t>Effect of Orbit Corrections</w:t>
      </w:r>
      <w:commentRangeEnd w:id="40"/>
      <w:r w:rsidR="000566DE">
        <w:rPr>
          <w:rStyle w:val="CommentReference"/>
          <w:rFonts w:eastAsia="SimSun"/>
          <w:b w:val="0"/>
        </w:rPr>
        <w:commentReference w:id="40"/>
      </w:r>
    </w:p>
    <w:p w14:paraId="07EAF933" w14:textId="79FAD6CB" w:rsidR="00977184" w:rsidRDefault="00E87A99" w:rsidP="00E87A99">
      <w:pPr>
        <w:spacing w:after="0"/>
        <w:rPr>
          <w:sz w:val="24"/>
          <w:szCs w:val="24"/>
        </w:rPr>
      </w:pPr>
      <w:r w:rsidRPr="00A77F70">
        <w:rPr>
          <w:sz w:val="24"/>
          <w:szCs w:val="24"/>
        </w:rPr>
        <w:t>One important aspect when operating a beamline</w:t>
      </w:r>
      <w:r>
        <w:rPr>
          <w:sz w:val="24"/>
          <w:szCs w:val="24"/>
        </w:rPr>
        <w:t xml:space="preserve">, </w:t>
      </w:r>
      <w:commentRangeStart w:id="41"/>
      <w:r>
        <w:rPr>
          <w:sz w:val="24"/>
          <w:szCs w:val="24"/>
        </w:rPr>
        <w:t xml:space="preserve">is understanding </w:t>
      </w:r>
      <w:commentRangeEnd w:id="41"/>
      <w:r w:rsidR="00D90EC8">
        <w:rPr>
          <w:rStyle w:val="CommentReference"/>
        </w:rPr>
        <w:commentReference w:id="41"/>
      </w:r>
      <w:r>
        <w:rPr>
          <w:sz w:val="24"/>
          <w:szCs w:val="24"/>
        </w:rPr>
        <w:t>the ef</w:t>
      </w:r>
      <w:r w:rsidRPr="00A77F70">
        <w:rPr>
          <w:sz w:val="24"/>
          <w:szCs w:val="24"/>
        </w:rPr>
        <w:t>fects of variations in the electron beam orbit in</w:t>
      </w:r>
      <w:r>
        <w:rPr>
          <w:sz w:val="24"/>
          <w:szCs w:val="24"/>
        </w:rPr>
        <w:t xml:space="preserve"> the region where the insertion </w:t>
      </w:r>
      <w:r w:rsidRPr="00A77F70">
        <w:rPr>
          <w:sz w:val="24"/>
          <w:szCs w:val="24"/>
        </w:rPr>
        <w:t>device is located. Changes in the transvers</w:t>
      </w:r>
      <w:r>
        <w:rPr>
          <w:sz w:val="24"/>
          <w:szCs w:val="24"/>
        </w:rPr>
        <w:t xml:space="preserve">e position and angles can propagate through the beamline </w:t>
      </w:r>
      <w:r w:rsidRPr="00A77F70">
        <w:rPr>
          <w:sz w:val="24"/>
          <w:szCs w:val="24"/>
        </w:rPr>
        <w:t>u</w:t>
      </w:r>
      <w:r>
        <w:rPr>
          <w:sz w:val="24"/>
          <w:szCs w:val="24"/>
        </w:rPr>
        <w:t>p to the sample plane where the fi</w:t>
      </w:r>
      <w:r w:rsidRPr="00A77F70">
        <w:rPr>
          <w:sz w:val="24"/>
          <w:szCs w:val="24"/>
        </w:rPr>
        <w:t>nal image i</w:t>
      </w:r>
      <w:r>
        <w:rPr>
          <w:sz w:val="24"/>
          <w:szCs w:val="24"/>
        </w:rPr>
        <w:t xml:space="preserve">s </w:t>
      </w:r>
      <w:r w:rsidRPr="00A77F70">
        <w:rPr>
          <w:sz w:val="24"/>
          <w:szCs w:val="24"/>
        </w:rPr>
        <w:t>collected. While pairs of primary BPMs are ty</w:t>
      </w:r>
      <w:r>
        <w:rPr>
          <w:sz w:val="24"/>
          <w:szCs w:val="24"/>
        </w:rPr>
        <w:t xml:space="preserve">pically used to keep control of </w:t>
      </w:r>
      <w:r w:rsidRPr="00A77F70">
        <w:rPr>
          <w:sz w:val="24"/>
          <w:szCs w:val="24"/>
        </w:rPr>
        <w:t>the orbit locally, it is quite common to witness</w:t>
      </w:r>
      <w:r>
        <w:rPr>
          <w:sz w:val="24"/>
          <w:szCs w:val="24"/>
        </w:rPr>
        <w:t xml:space="preserve"> cases of mis-alignments of the beam with respect to the ID, or </w:t>
      </w:r>
      <w:r w:rsidRPr="00A77F70">
        <w:rPr>
          <w:sz w:val="24"/>
          <w:szCs w:val="24"/>
        </w:rPr>
        <w:t>corrector dr</w:t>
      </w:r>
      <w:r>
        <w:rPr>
          <w:sz w:val="24"/>
          <w:szCs w:val="24"/>
        </w:rPr>
        <w:t xml:space="preserve">ifts. Sometimes offsets at these </w:t>
      </w:r>
      <w:r w:rsidRPr="00A77F70">
        <w:rPr>
          <w:sz w:val="24"/>
          <w:szCs w:val="24"/>
        </w:rPr>
        <w:t>BPMs are deliberat</w:t>
      </w:r>
      <w:r>
        <w:rPr>
          <w:sz w:val="24"/>
          <w:szCs w:val="24"/>
        </w:rPr>
        <w:t>e</w:t>
      </w:r>
      <w:r w:rsidRPr="00A77F70">
        <w:rPr>
          <w:sz w:val="24"/>
          <w:szCs w:val="24"/>
        </w:rPr>
        <w:t>ly applied in order to ali</w:t>
      </w:r>
      <w:r>
        <w:rPr>
          <w:sz w:val="24"/>
          <w:szCs w:val="24"/>
        </w:rPr>
        <w:t xml:space="preserve">gn the beam with respect to the </w:t>
      </w:r>
      <w:r w:rsidRPr="00A77F70">
        <w:rPr>
          <w:sz w:val="24"/>
          <w:szCs w:val="24"/>
        </w:rPr>
        <w:t xml:space="preserve">ID, albeit some residual relative shift or </w:t>
      </w:r>
      <w:r>
        <w:rPr>
          <w:sz w:val="24"/>
          <w:szCs w:val="24"/>
        </w:rPr>
        <w:t xml:space="preserve">angle may be present. All these </w:t>
      </w:r>
      <w:commentRangeStart w:id="42"/>
      <w:r>
        <w:rPr>
          <w:sz w:val="24"/>
          <w:szCs w:val="24"/>
        </w:rPr>
        <w:t>eff</w:t>
      </w:r>
      <w:r w:rsidRPr="00A77F70">
        <w:rPr>
          <w:sz w:val="24"/>
          <w:szCs w:val="24"/>
        </w:rPr>
        <w:t xml:space="preserve">ects </w:t>
      </w:r>
      <w:commentRangeEnd w:id="42"/>
      <w:r w:rsidR="00D90EC8">
        <w:rPr>
          <w:rStyle w:val="CommentReference"/>
        </w:rPr>
        <w:commentReference w:id="42"/>
      </w:r>
      <w:r w:rsidRPr="00A77F70">
        <w:rPr>
          <w:sz w:val="24"/>
          <w:szCs w:val="24"/>
        </w:rPr>
        <w:t>can eventually degrade the propertie</w:t>
      </w:r>
      <w:r>
        <w:rPr>
          <w:sz w:val="24"/>
          <w:szCs w:val="24"/>
        </w:rPr>
        <w:t xml:space="preserve">s of the transmitted radiation, </w:t>
      </w:r>
      <w:r w:rsidRPr="00A77F70">
        <w:rPr>
          <w:sz w:val="24"/>
          <w:szCs w:val="24"/>
        </w:rPr>
        <w:t xml:space="preserve">either moving the position of the beam-spot </w:t>
      </w:r>
      <w:r>
        <w:rPr>
          <w:sz w:val="24"/>
          <w:szCs w:val="24"/>
        </w:rPr>
        <w:t xml:space="preserve">at the sample plane or reducing </w:t>
      </w:r>
      <w:r w:rsidRPr="00A77F70">
        <w:rPr>
          <w:sz w:val="24"/>
          <w:szCs w:val="24"/>
        </w:rPr>
        <w:t>its intensity or both. The code we have develop</w:t>
      </w:r>
      <w:r>
        <w:rPr>
          <w:sz w:val="24"/>
          <w:szCs w:val="24"/>
        </w:rPr>
        <w:t>ed is suited to reproduce these eff</w:t>
      </w:r>
      <w:r w:rsidRPr="00A77F70">
        <w:rPr>
          <w:sz w:val="24"/>
          <w:szCs w:val="24"/>
        </w:rPr>
        <w:t xml:space="preserve">ects of orbit change in the machine. As </w:t>
      </w:r>
      <w:r>
        <w:rPr>
          <w:sz w:val="24"/>
          <w:szCs w:val="24"/>
        </w:rPr>
        <w:t xml:space="preserve">an example we take the case for </w:t>
      </w:r>
      <w:r w:rsidRPr="00A77F70">
        <w:rPr>
          <w:sz w:val="24"/>
          <w:szCs w:val="24"/>
        </w:rPr>
        <w:t>Diamond beamline I13, coherence branch</w:t>
      </w:r>
      <w:r>
        <w:rPr>
          <w:sz w:val="24"/>
          <w:szCs w:val="24"/>
        </w:rPr>
        <w:t xml:space="preserve"> []</w:t>
      </w:r>
      <w:r w:rsidRPr="00A77F70">
        <w:rPr>
          <w:sz w:val="24"/>
          <w:szCs w:val="24"/>
        </w:rPr>
        <w:t>.</w:t>
      </w:r>
      <w:del w:id="43" w:author="Li, Ji (Oxford Uni,RAL,TEC)" w:date="2019-10-18T10:59:00Z">
        <w:r w:rsidRPr="00A77F70" w:rsidDel="00EE0CAE">
          <w:rPr>
            <w:sz w:val="24"/>
            <w:szCs w:val="24"/>
          </w:rPr>
          <w:delText xml:space="preserve"> </w:delText>
        </w:r>
        <w:commentRangeStart w:id="44"/>
        <w:r w:rsidRPr="00A77F70" w:rsidDel="00EE0CAE">
          <w:rPr>
            <w:sz w:val="24"/>
            <w:szCs w:val="24"/>
          </w:rPr>
          <w:delText>The schematic of the beamline is</w:delText>
        </w:r>
        <w:r w:rsidDel="00EE0CAE">
          <w:rPr>
            <w:sz w:val="24"/>
            <w:szCs w:val="24"/>
          </w:rPr>
          <w:delText xml:space="preserve"> </w:delText>
        </w:r>
        <w:r w:rsidRPr="00A77F70" w:rsidDel="00EE0CAE">
          <w:rPr>
            <w:sz w:val="24"/>
            <w:szCs w:val="24"/>
          </w:rPr>
          <w:delText xml:space="preserve">reported in Fig. </w:delText>
        </w:r>
        <w:r w:rsidDel="00EE0CAE">
          <w:rPr>
            <w:sz w:val="24"/>
            <w:szCs w:val="24"/>
          </w:rPr>
          <w:delText>3</w:delText>
        </w:r>
        <w:r w:rsidRPr="00A77F70" w:rsidDel="00EE0CAE">
          <w:rPr>
            <w:sz w:val="24"/>
            <w:szCs w:val="24"/>
          </w:rPr>
          <w:delText>, showing the elements use</w:delText>
        </w:r>
        <w:r w:rsidDel="00EE0CAE">
          <w:rPr>
            <w:sz w:val="24"/>
            <w:szCs w:val="24"/>
          </w:rPr>
          <w:delText xml:space="preserve">d in the SRW simulation and the naming </w:delText>
        </w:r>
        <w:r w:rsidRPr="00183C69" w:rsidDel="00EE0CAE">
          <w:rPr>
            <w:sz w:val="24"/>
            <w:szCs w:val="24"/>
          </w:rPr>
          <w:delText xml:space="preserve">convention for </w:delText>
        </w:r>
        <w:r w:rsidDel="00EE0CAE">
          <w:rPr>
            <w:sz w:val="24"/>
            <w:szCs w:val="24"/>
          </w:rPr>
          <w:delText xml:space="preserve">the parameters describing the </w:delText>
        </w:r>
        <w:r w:rsidRPr="00183C69" w:rsidDel="00EE0CAE">
          <w:rPr>
            <w:sz w:val="24"/>
            <w:szCs w:val="24"/>
          </w:rPr>
          <w:delText>final portion of the system, which have been used to run a multi-objective optimisation as described in paragraph 5</w:delText>
        </w:r>
        <w:r w:rsidDel="00EE0CAE">
          <w:rPr>
            <w:sz w:val="24"/>
            <w:szCs w:val="24"/>
          </w:rPr>
          <w:delText>. The source for this beamline is modelled as an ideal 2m long undulator, with a period of 25mm and K=</w:delText>
        </w:r>
        <w:r w:rsidRPr="00B25B8E" w:rsidDel="00EE0CAE">
          <w:rPr>
            <w:color w:val="FF0000"/>
            <w:sz w:val="24"/>
            <w:szCs w:val="24"/>
          </w:rPr>
          <w:delText>1.</w:delText>
        </w:r>
        <w:r w:rsidR="004D2907" w:rsidDel="00EE0CAE">
          <w:rPr>
            <w:rFonts w:hint="eastAsia"/>
            <w:color w:val="FF0000"/>
            <w:sz w:val="24"/>
            <w:szCs w:val="24"/>
            <w:lang w:eastAsia="zh-CN"/>
          </w:rPr>
          <w:delText>87</w:delText>
        </w:r>
        <w:r w:rsidDel="00EE0CAE">
          <w:rPr>
            <w:sz w:val="24"/>
            <w:szCs w:val="24"/>
          </w:rPr>
          <w:delText xml:space="preserve">. The relevant elements of the beamline are a compound refractive lens (CRL) located at </w:delText>
        </w:r>
        <w:r w:rsidDel="00EE0CAE">
          <w:rPr>
            <w:rFonts w:hint="eastAsia"/>
            <w:sz w:val="24"/>
            <w:szCs w:val="24"/>
            <w:lang w:eastAsia="zh-CN"/>
          </w:rPr>
          <w:delText>21</w:delText>
        </w:r>
        <w:r w:rsidDel="00EE0CAE">
          <w:rPr>
            <w:sz w:val="24"/>
            <w:szCs w:val="24"/>
          </w:rPr>
          <w:delText xml:space="preserve">.55m from the source, a four crystal horizontal monochromator (209m), a Kirckpatrick-Baez system (at about 220.4m) and the sample location (at 228m). </w:delText>
        </w:r>
        <w:commentRangeEnd w:id="44"/>
        <w:r w:rsidR="00EE0CAE" w:rsidDel="00EE0CAE">
          <w:rPr>
            <w:rStyle w:val="CommentReference"/>
          </w:rPr>
          <w:commentReference w:id="44"/>
        </w:r>
      </w:del>
      <w:r>
        <w:rPr>
          <w:sz w:val="24"/>
          <w:szCs w:val="24"/>
        </w:rPr>
        <w:t xml:space="preserve">For </w:t>
      </w:r>
      <w:commentRangeStart w:id="45"/>
      <w:r>
        <w:rPr>
          <w:sz w:val="24"/>
          <w:szCs w:val="24"/>
        </w:rPr>
        <w:t>the</w:t>
      </w:r>
      <w:commentRangeEnd w:id="45"/>
      <w:r w:rsidR="00EE0CAE">
        <w:rPr>
          <w:rStyle w:val="CommentReference"/>
        </w:rPr>
        <w:commentReference w:id="45"/>
      </w:r>
      <w:r>
        <w:rPr>
          <w:sz w:val="24"/>
          <w:szCs w:val="24"/>
        </w:rPr>
        <w:t xml:space="preserve"> </w:t>
      </w:r>
      <w:commentRangeStart w:id="46"/>
      <w:r>
        <w:rPr>
          <w:sz w:val="24"/>
          <w:szCs w:val="24"/>
        </w:rPr>
        <w:t xml:space="preserve">studies </w:t>
      </w:r>
      <w:commentRangeEnd w:id="46"/>
      <w:r w:rsidR="00EE0CAE">
        <w:rPr>
          <w:rStyle w:val="CommentReference"/>
        </w:rPr>
        <w:commentReference w:id="46"/>
      </w:r>
      <w:commentRangeStart w:id="47"/>
      <w:del w:id="48" w:author="Li, Ji (Oxford Uni,RAL,TEC)" w:date="2019-10-18T10:59:00Z">
        <w:r w:rsidDel="00EE0CAE">
          <w:rPr>
            <w:sz w:val="24"/>
            <w:szCs w:val="24"/>
          </w:rPr>
          <w:delText xml:space="preserve">shown in this paper </w:delText>
        </w:r>
        <w:commentRangeEnd w:id="47"/>
        <w:r w:rsidR="00EE0CAE" w:rsidDel="00EE0CAE">
          <w:rPr>
            <w:rStyle w:val="CommentReference"/>
          </w:rPr>
          <w:commentReference w:id="47"/>
        </w:r>
      </w:del>
      <w:r>
        <w:rPr>
          <w:sz w:val="24"/>
          <w:szCs w:val="24"/>
        </w:rPr>
        <w:t xml:space="preserve">we considered a </w:t>
      </w:r>
      <w:r>
        <w:rPr>
          <w:sz w:val="24"/>
          <w:szCs w:val="24"/>
        </w:rPr>
        <w:lastRenderedPageBreak/>
        <w:t xml:space="preserve">photon energy tuned to the </w:t>
      </w:r>
      <w:commentRangeStart w:id="49"/>
      <w:r>
        <w:rPr>
          <w:sz w:val="24"/>
          <w:szCs w:val="24"/>
        </w:rPr>
        <w:t>7</w:t>
      </w:r>
      <w:commentRangeEnd w:id="49"/>
      <w:r w:rsidR="00EE0CAE">
        <w:rPr>
          <w:rStyle w:val="CommentReference"/>
        </w:rPr>
        <w:commentReference w:id="49"/>
      </w:r>
      <w:r w:rsidRPr="007715EE">
        <w:rPr>
          <w:sz w:val="24"/>
          <w:szCs w:val="24"/>
          <w:vertAlign w:val="superscript"/>
        </w:rPr>
        <w:t>th</w:t>
      </w:r>
      <w:r>
        <w:rPr>
          <w:sz w:val="24"/>
          <w:szCs w:val="24"/>
        </w:rPr>
        <w:t xml:space="preserve"> harmonic (11.209 keV).  </w:t>
      </w:r>
      <w:r w:rsidR="00977184">
        <w:rPr>
          <w:sz w:val="24"/>
          <w:szCs w:val="24"/>
        </w:rPr>
        <w:t xml:space="preserve">Before </w:t>
      </w:r>
      <w:r w:rsidR="00822B7B">
        <w:rPr>
          <w:sz w:val="24"/>
          <w:szCs w:val="24"/>
        </w:rPr>
        <w:t>delving into th</w:t>
      </w:r>
      <w:r w:rsidR="00F42998">
        <w:rPr>
          <w:sz w:val="24"/>
          <w:szCs w:val="24"/>
        </w:rPr>
        <w:t>e study of the beamline, we took</w:t>
      </w:r>
      <w:r w:rsidR="00822B7B">
        <w:rPr>
          <w:sz w:val="24"/>
          <w:szCs w:val="24"/>
        </w:rPr>
        <w:t xml:space="preserve"> some steps to </w:t>
      </w:r>
      <w:commentRangeStart w:id="50"/>
      <w:r w:rsidR="00822B7B">
        <w:rPr>
          <w:sz w:val="24"/>
          <w:szCs w:val="24"/>
        </w:rPr>
        <w:t xml:space="preserve">characterize few </w:t>
      </w:r>
      <w:commentRangeEnd w:id="50"/>
      <w:r w:rsidR="00F01AB5">
        <w:rPr>
          <w:rStyle w:val="CommentReference"/>
        </w:rPr>
        <w:commentReference w:id="50"/>
      </w:r>
      <w:r w:rsidR="00822B7B">
        <w:rPr>
          <w:sz w:val="24"/>
          <w:szCs w:val="24"/>
        </w:rPr>
        <w:t xml:space="preserve">key elements of the system. </w:t>
      </w:r>
      <w:r w:rsidRPr="00183C69">
        <w:rPr>
          <w:sz w:val="24"/>
          <w:szCs w:val="24"/>
        </w:rPr>
        <w:t>As a first</w:t>
      </w:r>
      <w:r w:rsidR="00F42998">
        <w:rPr>
          <w:sz w:val="24"/>
          <w:szCs w:val="24"/>
        </w:rPr>
        <w:t xml:space="preserve"> check we verified</w:t>
      </w:r>
      <w:r w:rsidRPr="00183C69">
        <w:rPr>
          <w:sz w:val="24"/>
          <w:szCs w:val="24"/>
        </w:rPr>
        <w:t xml:space="preserve"> the effect of the Si111 crystal quad-monochromator (QCM) in I13-coherence, as a function of energy changes: if the monochromator is tuned to transport a given energy, then the beam is fully transmitted only within a narrow band. The </w:t>
      </w:r>
      <w:r w:rsidR="00977184">
        <w:rPr>
          <w:sz w:val="24"/>
          <w:szCs w:val="24"/>
        </w:rPr>
        <w:t>reflectivity</w:t>
      </w:r>
      <w:r>
        <w:rPr>
          <w:sz w:val="24"/>
          <w:szCs w:val="24"/>
        </w:rPr>
        <w:t xml:space="preserve"> curve for a single Si111 crystal is </w:t>
      </w:r>
      <w:r w:rsidR="00977184">
        <w:rPr>
          <w:sz w:val="24"/>
          <w:szCs w:val="24"/>
        </w:rPr>
        <w:t>calculated</w:t>
      </w:r>
      <w:r>
        <w:rPr>
          <w:sz w:val="24"/>
          <w:szCs w:val="24"/>
        </w:rPr>
        <w:t xml:space="preserve"> for an energy </w:t>
      </w:r>
      <w:proofErr w:type="gramStart"/>
      <w:r>
        <w:rPr>
          <w:sz w:val="24"/>
          <w:szCs w:val="24"/>
        </w:rPr>
        <w:t>scan, and</w:t>
      </w:r>
      <w:proofErr w:type="gramEnd"/>
      <w:r>
        <w:rPr>
          <w:sz w:val="24"/>
          <w:szCs w:val="24"/>
        </w:rPr>
        <w:t xml:space="preserve"> is compared to an angular scan to illustrate the equivalence of the selecting power given by such system. </w:t>
      </w:r>
      <w:r w:rsidR="00977184">
        <w:rPr>
          <w:sz w:val="24"/>
          <w:szCs w:val="24"/>
        </w:rPr>
        <w:t>The tilt is generated by means of the CRL, by</w:t>
      </w:r>
      <w:r w:rsidR="00AA1B06">
        <w:rPr>
          <w:sz w:val="24"/>
          <w:szCs w:val="24"/>
        </w:rPr>
        <w:t xml:space="preserve"> shifting the beam sideway as described in detail in par. 2.1.</w:t>
      </w:r>
      <w:r w:rsidR="00C33506">
        <w:rPr>
          <w:sz w:val="24"/>
          <w:szCs w:val="24"/>
        </w:rPr>
        <w:t>2</w:t>
      </w:r>
      <w:r w:rsidR="00AA1B06">
        <w:rPr>
          <w:sz w:val="24"/>
          <w:szCs w:val="24"/>
        </w:rPr>
        <w:t>.</w:t>
      </w:r>
    </w:p>
    <w:p w14:paraId="1712D316" w14:textId="77777777" w:rsidR="00E87A99" w:rsidRDefault="00E87A99" w:rsidP="00E87A99">
      <w:pPr>
        <w:spacing w:after="0"/>
        <w:rPr>
          <w:sz w:val="24"/>
          <w:szCs w:val="24"/>
        </w:rPr>
      </w:pPr>
    </w:p>
    <w:p w14:paraId="4838A605" w14:textId="77777777" w:rsidR="00E87A99" w:rsidRDefault="00E87A99" w:rsidP="00E87A99">
      <w:pPr>
        <w:keepNext/>
        <w:spacing w:after="0"/>
      </w:pPr>
      <w:commentRangeStart w:id="51"/>
      <w:commentRangeStart w:id="52"/>
      <w:r>
        <w:rPr>
          <w:noProof/>
          <w:sz w:val="24"/>
          <w:szCs w:val="24"/>
          <w:lang w:eastAsia="zh-CN"/>
        </w:rPr>
        <mc:AlternateContent>
          <mc:Choice Requires="wpc">
            <w:drawing>
              <wp:anchor distT="0" distB="0" distL="114300" distR="114300" simplePos="0" relativeHeight="251657728" behindDoc="0" locked="0" layoutInCell="1" allowOverlap="1" wp14:anchorId="42745ABA" wp14:editId="723DFABA">
                <wp:simplePos x="0" y="0"/>
                <wp:positionH relativeFrom="column">
                  <wp:posOffset>4445</wp:posOffset>
                </wp:positionH>
                <wp:positionV relativeFrom="paragraph">
                  <wp:posOffset>-3810</wp:posOffset>
                </wp:positionV>
                <wp:extent cx="5795010" cy="1085850"/>
                <wp:effectExtent l="0" t="0" r="0" b="0"/>
                <wp:wrapTopAndBottom/>
                <wp:docPr id="1524913260" name="Canvas 1524913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4" name="Picture 364"/>
                          <pic:cNvPicPr/>
                        </pic:nvPicPr>
                        <pic:blipFill>
                          <a:blip r:embed="rId22" cstate="print">
                            <a:extLst>
                              <a:ext uri="{28A0092B-C50C-407E-A947-70E740481C1C}">
                                <a14:useLocalDpi xmlns:a14="http://schemas.microsoft.com/office/drawing/2010/main" val="0"/>
                              </a:ext>
                            </a:extLst>
                          </a:blip>
                          <a:stretch>
                            <a:fillRect/>
                          </a:stretch>
                        </pic:blipFill>
                        <pic:spPr>
                          <a:xfrm>
                            <a:off x="32856" y="211526"/>
                            <a:ext cx="5759450" cy="855345"/>
                          </a:xfrm>
                          <a:prstGeom prst="rect">
                            <a:avLst/>
                          </a:prstGeom>
                        </pic:spPr>
                      </pic:pic>
                    </wpc:wpc>
                  </a:graphicData>
                </a:graphic>
              </wp:anchor>
            </w:drawing>
          </mc:Choice>
          <mc:Fallback>
            <w:pict>
              <v:group w14:anchorId="64B7F378" id="Canvas 1524913260" o:spid="_x0000_s1026" editas="canvas" style="position:absolute;margin-left:.35pt;margin-top:-.3pt;width:456.3pt;height:85.5pt;z-index:251657728" coordsize="57950,108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">
                <v:shape id="_x0000_s1027" type="#_x0000_t75" style="position:absolute;width:57950;height:10858;visibility:visible;mso-wrap-style:square">
                  <v:fill o:detectmouseclick="t"/>
                  <v:path o:connecttype="none"/>
                </v:shape>
                <v:shape id="Picture 364" o:spid="_x0000_s1028" type="#_x0000_t75" style="position:absolute;left:328;top:2115;width:57595;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">
                  <v:imagedata r:id="rId23" o:title=""/>
                </v:shape>
                <w10:wrap type="topAndBottom"/>
              </v:group>
            </w:pict>
          </mc:Fallback>
        </mc:AlternateContent>
      </w:r>
      <w:commentRangeEnd w:id="51"/>
      <w:commentRangeEnd w:id="52"/>
      <w:r w:rsidR="00EE0CAE">
        <w:rPr>
          <w:rStyle w:val="CommentReference"/>
        </w:rPr>
        <w:commentReference w:id="51"/>
      </w:r>
      <w:r w:rsidR="00EE0CAE">
        <w:rPr>
          <w:rStyle w:val="CommentReference"/>
        </w:rPr>
        <w:commentReference w:id="52"/>
      </w:r>
    </w:p>
    <w:p w14:paraId="4045DC0B" w14:textId="48AA5620" w:rsidR="00E87A99" w:rsidRDefault="00E87A99" w:rsidP="00E87A99">
      <w:pPr>
        <w:pStyle w:val="Caption"/>
        <w:rPr>
          <w:sz w:val="24"/>
          <w:szCs w:val="24"/>
        </w:rPr>
      </w:pPr>
      <w:r w:rsidRPr="00911339">
        <w:rPr>
          <w:sz w:val="24"/>
          <w:szCs w:val="24"/>
        </w:rPr>
        <w:t xml:space="preserve">Figure </w:t>
      </w:r>
      <w:r w:rsidRPr="00911339">
        <w:rPr>
          <w:sz w:val="24"/>
          <w:szCs w:val="24"/>
        </w:rPr>
        <w:fldChar w:fldCharType="begin"/>
      </w:r>
      <w:r w:rsidRPr="00911339">
        <w:rPr>
          <w:sz w:val="24"/>
          <w:szCs w:val="24"/>
        </w:rPr>
        <w:instrText xml:space="preserve"> SEQ Figure \* ARABIC </w:instrText>
      </w:r>
      <w:r w:rsidRPr="00911339">
        <w:rPr>
          <w:sz w:val="24"/>
          <w:szCs w:val="24"/>
        </w:rPr>
        <w:fldChar w:fldCharType="separate"/>
      </w:r>
      <w:r w:rsidR="008F0828">
        <w:rPr>
          <w:noProof/>
          <w:sz w:val="24"/>
          <w:szCs w:val="24"/>
        </w:rPr>
        <w:t>3</w:t>
      </w:r>
      <w:r w:rsidRPr="00911339">
        <w:rPr>
          <w:sz w:val="24"/>
          <w:szCs w:val="24"/>
        </w:rPr>
        <w:fldChar w:fldCharType="end"/>
      </w:r>
      <w:r w:rsidRPr="00911339">
        <w:rPr>
          <w:sz w:val="24"/>
          <w:szCs w:val="24"/>
        </w:rPr>
        <w:t xml:space="preserve"> A schematic top view of DLS beamline I13 coherence branch model used in this study.</w:t>
      </w:r>
    </w:p>
    <w:p w14:paraId="0BC06825" w14:textId="0B49987C" w:rsidR="00977184" w:rsidRDefault="00F42998" w:rsidP="00977184">
      <w:pPr>
        <w:spacing w:after="0"/>
        <w:rPr>
          <w:sz w:val="24"/>
          <w:szCs w:val="24"/>
        </w:rPr>
      </w:pPr>
      <w:r>
        <w:rPr>
          <w:sz w:val="24"/>
          <w:szCs w:val="24"/>
        </w:rPr>
        <w:t xml:space="preserve">The photons </w:t>
      </w:r>
      <w:r w:rsidR="00977184">
        <w:rPr>
          <w:sz w:val="24"/>
          <w:szCs w:val="24"/>
        </w:rPr>
        <w:t xml:space="preserve">after the lens will therefore </w:t>
      </w:r>
      <w:r>
        <w:rPr>
          <w:sz w:val="24"/>
          <w:szCs w:val="24"/>
        </w:rPr>
        <w:t xml:space="preserve">be </w:t>
      </w:r>
      <w:r w:rsidR="00977184">
        <w:rPr>
          <w:sz w:val="24"/>
          <w:szCs w:val="24"/>
        </w:rPr>
        <w:t>tilted and collimated, approaching an ideal pencil beam case and minimizing the effects of resolution. Fig.4 summarizes the calculation and shows the comparison with a typical rocking curve as found in [</w:t>
      </w:r>
      <w:proofErr w:type="spellStart"/>
      <w:r>
        <w:rPr>
          <w:sz w:val="24"/>
          <w:szCs w:val="24"/>
        </w:rPr>
        <w:t>Xoh</w:t>
      </w:r>
      <w:proofErr w:type="spellEnd"/>
      <w:r w:rsidR="00977184">
        <w:rPr>
          <w:sz w:val="24"/>
          <w:szCs w:val="24"/>
        </w:rPr>
        <w:t xml:space="preserve">]. </w:t>
      </w:r>
    </w:p>
    <w:p w14:paraId="2E490387" w14:textId="1711DADB" w:rsidR="00977184" w:rsidDel="00EE0CAE" w:rsidRDefault="00977184" w:rsidP="00977184">
      <w:pPr>
        <w:spacing w:after="0"/>
        <w:rPr>
          <w:del w:id="53" w:author="Li, Ji (Oxford Uni,RAL,TEC)" w:date="2019-10-18T10:58:00Z"/>
          <w:sz w:val="24"/>
          <w:szCs w:val="24"/>
        </w:rPr>
      </w:pPr>
      <w:commentRangeStart w:id="54"/>
      <w:del w:id="55" w:author="Li, Ji (Oxford Uni,RAL,TEC)" w:date="2019-10-18T10:58:00Z">
        <w:r w:rsidDel="00EE0CAE">
          <w:rPr>
            <w:sz w:val="24"/>
            <w:szCs w:val="24"/>
          </w:rPr>
          <w:delText>The typical asymmetry observed in Fig. 4, vanishes when using a series of crystals with alternated orientation</w:delText>
        </w:r>
        <w:r w:rsidR="00A84452" w:rsidDel="00EE0CAE">
          <w:rPr>
            <w:sz w:val="24"/>
            <w:szCs w:val="24"/>
          </w:rPr>
          <w:delText>, as in the QCM used for this study</w:delText>
        </w:r>
        <w:r w:rsidDel="00EE0CAE">
          <w:rPr>
            <w:sz w:val="24"/>
            <w:szCs w:val="24"/>
          </w:rPr>
          <w:delText>, and the transmission of t</w:delText>
        </w:r>
        <w:r w:rsidR="00A84452" w:rsidDel="00EE0CAE">
          <w:rPr>
            <w:sz w:val="24"/>
            <w:szCs w:val="24"/>
          </w:rPr>
          <w:delText>he whole beamline results therefore</w:delText>
        </w:r>
        <w:r w:rsidDel="00EE0CAE">
          <w:rPr>
            <w:sz w:val="24"/>
            <w:szCs w:val="24"/>
          </w:rPr>
          <w:delText xml:space="preserve"> like the one in Fig. 5. On Fig. 6 we show the “transmission budget” along the line, i.e. the reduction in the number of photons when we cross different optical elements</w:delText>
        </w:r>
        <w:commentRangeEnd w:id="54"/>
        <w:r w:rsidR="004D2907" w:rsidDel="00EE0CAE">
          <w:rPr>
            <w:rStyle w:val="CommentReference"/>
          </w:rPr>
          <w:commentReference w:id="54"/>
        </w:r>
        <w:r w:rsidDel="00EE0CAE">
          <w:rPr>
            <w:sz w:val="24"/>
            <w:szCs w:val="24"/>
          </w:rPr>
          <w:delText xml:space="preserve">. </w:delText>
        </w:r>
      </w:del>
    </w:p>
    <w:p w14:paraId="7CF0DB2D" w14:textId="77777777" w:rsidR="00591305" w:rsidRDefault="00591305" w:rsidP="00977184">
      <w:pPr>
        <w:spacing w:after="0"/>
        <w:rPr>
          <w:sz w:val="24"/>
          <w:szCs w:val="24"/>
        </w:rPr>
      </w:pPr>
    </w:p>
    <w:p w14:paraId="301A5F89" w14:textId="5C665539" w:rsidR="00E073AD" w:rsidRDefault="00E073AD" w:rsidP="00E073AD">
      <w:pPr>
        <w:keepNext/>
      </w:pPr>
      <w:r>
        <w:rPr>
          <w:noProof/>
          <w:lang w:eastAsia="zh-CN"/>
        </w:rPr>
        <mc:AlternateContent>
          <mc:Choice Requires="wpc">
            <w:drawing>
              <wp:inline distT="0" distB="0" distL="0" distR="0" wp14:anchorId="67826682" wp14:editId="2E5638D2">
                <wp:extent cx="5772150" cy="2102925"/>
                <wp:effectExtent l="0" t="0" r="0" b="0"/>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 name="Picture 48" descr="C:\Users\xph53246\AppData\Local\Microsoft\Windows\Temporary Internet Files\Content.Word\energy-shift.jpg"/>
                          <pic:cNvPicPr/>
                        </pic:nvPicPr>
                        <pic:blipFill>
                          <a:blip r:embed="rId24">
                            <a:extLst>
                              <a:ext uri="{28A0092B-C50C-407E-A947-70E740481C1C}">
                                <a14:useLocalDpi xmlns:a14="http://schemas.microsoft.com/office/drawing/2010/main" val="0"/>
                              </a:ext>
                            </a:extLst>
                          </a:blip>
                          <a:srcRect/>
                          <a:stretch>
                            <a:fillRect/>
                          </a:stretch>
                        </pic:blipFill>
                        <pic:spPr bwMode="auto">
                          <a:xfrm>
                            <a:off x="600075" y="36000"/>
                            <a:ext cx="4581525" cy="2066925"/>
                          </a:xfrm>
                          <a:prstGeom prst="rect">
                            <a:avLst/>
                          </a:prstGeom>
                          <a:noFill/>
                          <a:ln>
                            <a:noFill/>
                          </a:ln>
                        </pic:spPr>
                      </pic:pic>
                    </wpc:wpc>
                  </a:graphicData>
                </a:graphic>
              </wp:inline>
            </w:drawing>
          </mc:Choice>
          <mc:Fallback>
            <w:pict>
              <v:group w14:anchorId="639505B4" id="Canvas 36" o:spid="_x0000_s1026" editas="canvas" style="width:454.5pt;height:165.6pt;mso-position-horizontal-relative:char;mso-position-vertical-relative:line" coordsize="57721,210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rlk+IOhTeJLbQYGupbueRo1YQMqAqDn5&#10;mxkcEZGaAOporL1/xBp/hrSn1DUpSkIYIqqu55HPRVHcmqGieM7DWdUk0t7S/wBO1FIxKLXUIfKd&#10;0/vLgkEfjn8qAOjorkNS+I2kaff3ttHaalfJYcXtxZ2/mRWx7h2yOmDnAOMH0NdPY3ttqVjDe2cy&#10;zW06B45F6MDQBY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">
                <v:shape id="_x0000_s1027" type="#_x0000_t75" style="position:absolute;width:57721;height:21024;visibility:visible;mso-wrap-style:square">
                  <v:fill o:detectmouseclick="t"/>
                  <v:path o:connecttype="none"/>
                </v:shape>
                <v:shape id="Picture 48" o:spid="_x0000_s1028" type="#_x0000_t75" style="position:absolute;left:6000;top:360;width:45816;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">
                  <v:imagedata r:id="rId25" o:title="energy-shift"/>
                </v:shape>
                <w10:anchorlock/>
              </v:group>
            </w:pict>
          </mc:Fallback>
        </mc:AlternateContent>
      </w:r>
    </w:p>
    <w:p w14:paraId="3525DB19" w14:textId="690257F7" w:rsidR="00E073AD" w:rsidRPr="00E87A99" w:rsidRDefault="00E073AD" w:rsidP="008C079F">
      <w:pPr>
        <w:pStyle w:val="Caption"/>
      </w:pPr>
      <w:r>
        <w:t xml:space="preserve">Figure </w:t>
      </w:r>
      <w:r>
        <w:fldChar w:fldCharType="begin"/>
      </w:r>
      <w:r>
        <w:instrText xml:space="preserve"> SEQ Figure \* ARABIC </w:instrText>
      </w:r>
      <w:r>
        <w:fldChar w:fldCharType="separate"/>
      </w:r>
      <w:r w:rsidR="008F0828">
        <w:rPr>
          <w:noProof/>
        </w:rPr>
        <w:t>4</w:t>
      </w:r>
      <w:r>
        <w:fldChar w:fldCharType="end"/>
      </w:r>
      <w:r>
        <w:t xml:space="preserve"> reflectivity curve obtained by scanning the energy of a beam through a single Si111 crystal (blue </w:t>
      </w:r>
      <w:r w:rsidR="00591305">
        <w:t xml:space="preserve">dashed </w:t>
      </w:r>
      <w:r>
        <w:t xml:space="preserve">curve), and by tilting </w:t>
      </w:r>
      <w:r w:rsidR="00591305">
        <w:t xml:space="preserve">and collimating </w:t>
      </w:r>
      <w:r>
        <w:t xml:space="preserve">the incoming beam </w:t>
      </w:r>
      <w:r w:rsidR="00591305">
        <w:t xml:space="preserve">by means of a CRL lens (red dashed curve). </w:t>
      </w:r>
      <w:r>
        <w:t xml:space="preserve">This is consistent with the theoretical result as found in [] </w:t>
      </w:r>
      <w:r w:rsidR="00591305">
        <w:t>(green curve).</w:t>
      </w:r>
      <w:r>
        <w:t xml:space="preserve"> </w:t>
      </w:r>
    </w:p>
    <w:p w14:paraId="68BC65C6" w14:textId="63F8B225" w:rsidR="00E87A99" w:rsidRDefault="00E87A99" w:rsidP="00E87A99">
      <w:pPr>
        <w:pStyle w:val="Heading3"/>
      </w:pPr>
      <w:commentRangeStart w:id="56"/>
      <w:r>
        <w:lastRenderedPageBreak/>
        <w:t>Orbit tilts</w:t>
      </w:r>
      <w:commentRangeEnd w:id="56"/>
      <w:r w:rsidR="004B5C47">
        <w:rPr>
          <w:rStyle w:val="CommentReference"/>
          <w:rFonts w:eastAsia="SimSun"/>
          <w:b w:val="0"/>
        </w:rPr>
        <w:commentReference w:id="56"/>
      </w:r>
    </w:p>
    <w:p w14:paraId="49AE8C79" w14:textId="79713AC6" w:rsidR="00E87A99" w:rsidRPr="00F9649C" w:rsidRDefault="00AA1B06" w:rsidP="00E87A99">
      <w:pPr>
        <w:spacing w:after="0"/>
        <w:rPr>
          <w:sz w:val="24"/>
          <w:szCs w:val="24"/>
        </w:rPr>
      </w:pPr>
      <w:r>
        <w:rPr>
          <w:sz w:val="24"/>
          <w:szCs w:val="24"/>
        </w:rPr>
        <w:t>As discussed in the previous paragraph, o</w:t>
      </w:r>
      <w:r w:rsidR="00E87A99" w:rsidRPr="00F9649C">
        <w:rPr>
          <w:sz w:val="24"/>
          <w:szCs w:val="24"/>
        </w:rPr>
        <w:t xml:space="preserve">ne key optical element </w:t>
      </w:r>
      <w:r>
        <w:rPr>
          <w:sz w:val="24"/>
          <w:szCs w:val="24"/>
        </w:rPr>
        <w:t xml:space="preserve">of this beamline </w:t>
      </w:r>
      <w:r w:rsidR="00E87A99" w:rsidRPr="00F9649C">
        <w:rPr>
          <w:sz w:val="24"/>
          <w:szCs w:val="24"/>
        </w:rPr>
        <w:t xml:space="preserve">is given by the CRL lens, which is used to collimate the beam. </w:t>
      </w:r>
      <w:r w:rsidR="00E87A99">
        <w:rPr>
          <w:sz w:val="24"/>
          <w:szCs w:val="24"/>
        </w:rPr>
        <w:t>Assuming a</w:t>
      </w:r>
      <w:r w:rsidR="00E87A99" w:rsidRPr="00F9649C">
        <w:rPr>
          <w:sz w:val="24"/>
          <w:szCs w:val="24"/>
        </w:rPr>
        <w:t xml:space="preserve"> horizontal tilt for the source equal to </w:t>
      </w:r>
      <m:oMath>
        <m:r>
          <w:rPr>
            <w:rFonts w:ascii="Cambria Math" w:hAnsi="Cambria Math"/>
            <w:sz w:val="24"/>
            <w:szCs w:val="24"/>
          </w:rPr>
          <m:t>δ</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oMath>
      <w:r w:rsidR="00E87A99" w:rsidRPr="00F9649C">
        <w:rPr>
          <w:sz w:val="24"/>
          <w:szCs w:val="24"/>
        </w:rPr>
        <w:t xml:space="preserve"> and a CRL focal length f, the effect of an initial drift D1 to the lens followed by the focussing of the CRL can be parametrized by:</w:t>
      </w:r>
    </w:p>
    <w:p w14:paraId="484FD792" w14:textId="77777777" w:rsidR="00E87A99" w:rsidRPr="00F9649C" w:rsidRDefault="00E87A99" w:rsidP="00E87A99">
      <w:pPr>
        <w:spacing w:after="0"/>
        <w:rPr>
          <w:sz w:val="24"/>
          <w:szCs w:val="24"/>
        </w:rPr>
      </w:pPr>
    </w:p>
    <w:p w14:paraId="3A0DDF2B" w14:textId="311EA4B5" w:rsidR="00E87A99" w:rsidRPr="00F9649C" w:rsidRDefault="008F0828" w:rsidP="00E87A99">
      <w:pPr>
        <w:spacing w:after="0"/>
        <w:rPr>
          <w:color w:val="FF0000"/>
          <w:sz w:val="24"/>
          <w:szCs w:val="24"/>
        </w:rPr>
      </w:pPr>
      <m:oMathPara>
        <m:oMath>
          <m:d>
            <m:dPr>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mr>
                <m:m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f</m:t>
                        </m:r>
                      </m:den>
                    </m:f>
                  </m:e>
                  <m:e>
                    <m:r>
                      <w:rPr>
                        <w:rFonts w:ascii="Cambria Math" w:hAnsi="Cambria Math"/>
                        <w:sz w:val="24"/>
                        <w:szCs w:val="24"/>
                      </w:rPr>
                      <m:t>1</m:t>
                    </m:r>
                  </m:e>
                </m:mr>
              </m:m>
            </m:e>
          </m:d>
          <m:d>
            <m:dPr>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1</m:t>
                        </m:r>
                      </m:sub>
                    </m:sSub>
                  </m:e>
                </m:mr>
                <m:mr>
                  <m:e>
                    <m:r>
                      <w:rPr>
                        <w:rFonts w:ascii="Cambria Math" w:hAnsi="Cambria Math"/>
                        <w:sz w:val="24"/>
                        <w:szCs w:val="24"/>
                      </w:rPr>
                      <m:t>0</m:t>
                    </m:r>
                  </m:e>
                  <m:e>
                    <m:r>
                      <w:rPr>
                        <w:rFonts w:ascii="Cambria Math" w:hAnsi="Cambria Math"/>
                        <w:sz w:val="24"/>
                        <w:szCs w:val="24"/>
                      </w:rPr>
                      <m:t>1</m:t>
                    </m:r>
                  </m:e>
                </m:mr>
              </m:m>
            </m:e>
          </m:d>
          <m:d>
            <m:dPr>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0</m:t>
                    </m:r>
                  </m:e>
                </m:mr>
                <m:mr>
                  <m:e>
                    <m:r>
                      <w:rPr>
                        <w:rFonts w:ascii="Cambria Math" w:hAnsi="Cambria Math"/>
                        <w:sz w:val="24"/>
                        <w:szCs w:val="24"/>
                      </w:rPr>
                      <m:t>δ</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e>
                </m:mr>
              </m:m>
            </m:e>
          </m:d>
          <m:r>
            <w:rPr>
              <w:rFonts w:ascii="Cambria Math" w:hAnsi="Cambria Math"/>
              <w:sz w:val="24"/>
              <w:szCs w:val="24"/>
            </w:rPr>
            <m:t>=</m:t>
          </m:r>
          <m:d>
            <m:dPr>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δ</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1</m:t>
                        </m:r>
                      </m:sub>
                    </m:sSub>
                  </m:e>
                </m:mr>
                <m:mr>
                  <m:e>
                    <m:d>
                      <m:dPr>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1</m:t>
                                </m:r>
                              </m:sub>
                            </m:sSub>
                          </m:num>
                          <m:den>
                            <m:r>
                              <w:rPr>
                                <w:rFonts w:ascii="Cambria Math" w:hAnsi="Cambria Math"/>
                                <w:sz w:val="24"/>
                                <w:szCs w:val="24"/>
                              </w:rPr>
                              <m:t>f</m:t>
                            </m:r>
                          </m:den>
                        </m:f>
                      </m:e>
                    </m:d>
                    <m:r>
                      <w:rPr>
                        <w:rFonts w:ascii="Cambria Math" w:hAnsi="Cambria Math"/>
                        <w:sz w:val="24"/>
                        <w:szCs w:val="24"/>
                      </w:rPr>
                      <m:t>δ</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e>
                </m:mr>
              </m:m>
            </m:e>
          </m:d>
          <m:r>
            <w:rPr>
              <w:rFonts w:ascii="Cambria Math" w:hAnsi="Cambria Math"/>
              <w:sz w:val="24"/>
              <w:szCs w:val="24"/>
            </w:rPr>
            <m:t xml:space="preserve">                                   </m:t>
          </m:r>
          <m:r>
            <m:rPr>
              <m:sty m:val="p"/>
            </m:rPr>
            <w:rPr>
              <w:rFonts w:ascii="Cambria Math" w:hAnsi="Cambria Math"/>
              <w:sz w:val="24"/>
              <w:szCs w:val="24"/>
            </w:rPr>
            <m:t>(1)</m:t>
          </m:r>
        </m:oMath>
      </m:oMathPara>
    </w:p>
    <w:p w14:paraId="41375A60" w14:textId="77777777" w:rsidR="00E87A99" w:rsidRPr="00F9649C" w:rsidRDefault="00E87A99" w:rsidP="00E87A99">
      <w:pPr>
        <w:spacing w:after="0"/>
        <w:rPr>
          <w:color w:val="FF0000"/>
          <w:sz w:val="24"/>
          <w:szCs w:val="24"/>
        </w:rPr>
      </w:pPr>
    </w:p>
    <w:p w14:paraId="79ED6644" w14:textId="13693DC5" w:rsidR="00E87A99" w:rsidRPr="008C079F" w:rsidRDefault="00E87A99" w:rsidP="00E87A99">
      <w:pPr>
        <w:spacing w:after="0"/>
        <w:rPr>
          <w:sz w:val="24"/>
          <w:szCs w:val="24"/>
        </w:rPr>
      </w:pPr>
      <w:r w:rsidRPr="00F9649C">
        <w:rPr>
          <w:sz w:val="24"/>
          <w:szCs w:val="24"/>
        </w:rPr>
        <w:t xml:space="preserve">In our case, </w:t>
      </w:r>
      <w:r w:rsidRPr="00C33506">
        <w:rPr>
          <w:i/>
          <w:sz w:val="24"/>
          <w:szCs w:val="24"/>
        </w:rPr>
        <w:t>D</w:t>
      </w:r>
      <w:r w:rsidRPr="00C33506">
        <w:rPr>
          <w:i/>
          <w:sz w:val="24"/>
          <w:szCs w:val="24"/>
          <w:vertAlign w:val="subscript"/>
        </w:rPr>
        <w:t>1</w:t>
      </w:r>
      <w:r w:rsidRPr="00F9649C">
        <w:rPr>
          <w:sz w:val="24"/>
          <w:szCs w:val="24"/>
        </w:rPr>
        <w:t xml:space="preserve"> is equal to 21.549m, and </w:t>
      </w:r>
      <w:r w:rsidRPr="00C33506">
        <w:rPr>
          <w:i/>
          <w:sz w:val="24"/>
          <w:szCs w:val="24"/>
        </w:rPr>
        <w:t>f</w:t>
      </w:r>
      <w:r w:rsidRPr="00F9649C">
        <w:rPr>
          <w:sz w:val="24"/>
          <w:szCs w:val="24"/>
        </w:rPr>
        <w:t xml:space="preserve"> is equal to 21.573m. The ratio of these quantities is very close to </w:t>
      </w:r>
      <w:commentRangeStart w:id="57"/>
      <w:r w:rsidRPr="00F9649C">
        <w:rPr>
          <w:sz w:val="24"/>
          <w:szCs w:val="24"/>
        </w:rPr>
        <w:t>1</w:t>
      </w:r>
      <w:commentRangeEnd w:id="57"/>
      <w:r w:rsidR="003622CE">
        <w:rPr>
          <w:rStyle w:val="CommentReference"/>
        </w:rPr>
        <w:commentReference w:id="57"/>
      </w:r>
      <w:r w:rsidRPr="00F9649C">
        <w:rPr>
          <w:sz w:val="24"/>
          <w:szCs w:val="24"/>
        </w:rPr>
        <w:t xml:space="preserve">, making the system </w:t>
      </w:r>
      <w:r w:rsidRPr="00C33506">
        <w:rPr>
          <w:i/>
          <w:sz w:val="24"/>
          <w:szCs w:val="24"/>
        </w:rPr>
        <w:t>de facto</w:t>
      </w:r>
      <w:r w:rsidRPr="00F9649C">
        <w:rPr>
          <w:sz w:val="24"/>
          <w:szCs w:val="24"/>
        </w:rPr>
        <w:t xml:space="preserve"> insensitive to initial tilts by design (collimation). For this </w:t>
      </w:r>
      <w:proofErr w:type="gramStart"/>
      <w:r w:rsidRPr="00F9649C">
        <w:rPr>
          <w:sz w:val="24"/>
          <w:szCs w:val="24"/>
        </w:rPr>
        <w:t>reason</w:t>
      </w:r>
      <w:proofErr w:type="gramEnd"/>
      <w:r w:rsidRPr="00F9649C">
        <w:rPr>
          <w:sz w:val="24"/>
          <w:szCs w:val="24"/>
        </w:rPr>
        <w:t xml:space="preserve"> the grazing angle at the monochromator is basically unchanged, while the beam spot after the lens appears to be shifted by a quantity equal to </w:t>
      </w:r>
      <m:oMath>
        <m:r>
          <w:rPr>
            <w:rFonts w:ascii="Cambria Math" w:hAnsi="Cambria Math"/>
            <w:sz w:val="24"/>
            <w:szCs w:val="24"/>
          </w:rPr>
          <m:t>δ</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1</m:t>
            </m:r>
          </m:sub>
        </m:sSub>
      </m:oMath>
      <w:r w:rsidRPr="00F9649C">
        <w:rPr>
          <w:sz w:val="24"/>
          <w:szCs w:val="24"/>
        </w:rPr>
        <w:t>. The overall effect at the sample</w:t>
      </w:r>
      <w:r w:rsidR="008C079F">
        <w:rPr>
          <w:sz w:val="24"/>
          <w:szCs w:val="24"/>
        </w:rPr>
        <w:t xml:space="preserve"> plane is illustrated in Fig. 5, </w:t>
      </w:r>
    </w:p>
    <w:p w14:paraId="23793026" w14:textId="77777777" w:rsidR="00E87A99" w:rsidRPr="00066AC6" w:rsidRDefault="00E87A99" w:rsidP="00E87A99">
      <w:pPr>
        <w:pStyle w:val="ListParagraph"/>
        <w:numPr>
          <w:ilvl w:val="0"/>
          <w:numId w:val="2"/>
        </w:numPr>
        <w:spacing w:after="0"/>
        <w:rPr>
          <w:b/>
          <w:vanish/>
          <w:sz w:val="24"/>
          <w:szCs w:val="24"/>
        </w:rPr>
      </w:pPr>
    </w:p>
    <w:p w14:paraId="7B38D594" w14:textId="77777777" w:rsidR="00E87A99" w:rsidRPr="00E87A99" w:rsidRDefault="00E87A99" w:rsidP="00E87A99">
      <w:pPr>
        <w:spacing w:after="0"/>
        <w:rPr>
          <w:b/>
          <w:sz w:val="24"/>
          <w:szCs w:val="24"/>
        </w:rPr>
      </w:pPr>
    </w:p>
    <w:p w14:paraId="4E667C4F" w14:textId="77777777" w:rsidR="00E87A99" w:rsidRDefault="00E87A99" w:rsidP="00E87A99">
      <w:pPr>
        <w:keepNext/>
        <w:spacing w:after="0"/>
      </w:pPr>
      <w:r>
        <w:rPr>
          <w:noProof/>
          <w:color w:val="FF0000"/>
          <w:sz w:val="24"/>
          <w:szCs w:val="24"/>
          <w:lang w:eastAsia="zh-CN"/>
        </w:rPr>
        <mc:AlternateContent>
          <mc:Choice Requires="wpc">
            <w:drawing>
              <wp:inline distT="0" distB="0" distL="0" distR="0" wp14:anchorId="5C78A68F" wp14:editId="3CCEACE7">
                <wp:extent cx="5768340" cy="1797050"/>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 name="Picture 33" descr="C:\Users\sug89938\Desktop\progress\E2S+paper\H-tilt-DII-v4.png"/>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0870" cy="1741527"/>
                          </a:xfrm>
                          <a:prstGeom prst="rect">
                            <a:avLst/>
                          </a:prstGeom>
                          <a:noFill/>
                          <a:ln>
                            <a:noFill/>
                          </a:ln>
                        </pic:spPr>
                      </pic:pic>
                    </wpc:wpc>
                  </a:graphicData>
                </a:graphic>
              </wp:inline>
            </w:drawing>
          </mc:Choice>
          <mc:Fallback>
            <w:pict>
              <v:group w14:anchorId="0AE92415" id="Canvas 35" o:spid="_x0000_s1026" editas="canvas" style="width:454.2pt;height:141.5pt;mso-position-horizontal-relative:char;mso-position-vertical-relative:line" coordsize="57683,17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">
                <v:shape id="_x0000_s1027" type="#_x0000_t75" style="position:absolute;width:57683;height:17970;visibility:visible;mso-wrap-style:square">
                  <v:fill o:detectmouseclick="t"/>
                  <v:path o:connecttype="none"/>
                </v:shape>
                <v:shape id="Picture 33" o:spid="_x0000_s1028" type="#_x0000_t75" style="position:absolute;width:56908;height:17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">
                  <v:imagedata r:id="rId27" o:title="H-tilt-DII-v4"/>
                </v:shape>
                <w10:anchorlock/>
              </v:group>
            </w:pict>
          </mc:Fallback>
        </mc:AlternateContent>
      </w:r>
    </w:p>
    <w:p w14:paraId="4CBBD21E" w14:textId="068DB105" w:rsidR="00E87A99" w:rsidRPr="00CC7764" w:rsidRDefault="00E87A99" w:rsidP="00E87A99">
      <w:pPr>
        <w:pStyle w:val="Caption"/>
        <w:rPr>
          <w:sz w:val="24"/>
          <w:szCs w:val="24"/>
        </w:rPr>
      </w:pPr>
      <w:r w:rsidRPr="00CC7764">
        <w:rPr>
          <w:sz w:val="24"/>
          <w:szCs w:val="24"/>
        </w:rPr>
        <w:t xml:space="preserve">Figure </w:t>
      </w:r>
      <w:r w:rsidRPr="00CC7764">
        <w:rPr>
          <w:sz w:val="24"/>
          <w:szCs w:val="24"/>
        </w:rPr>
        <w:fldChar w:fldCharType="begin"/>
      </w:r>
      <w:r w:rsidRPr="00CC7764">
        <w:rPr>
          <w:sz w:val="24"/>
          <w:szCs w:val="24"/>
        </w:rPr>
        <w:instrText xml:space="preserve"> SEQ Figure \* ARABIC </w:instrText>
      </w:r>
      <w:r w:rsidRPr="00CC7764">
        <w:rPr>
          <w:sz w:val="24"/>
          <w:szCs w:val="24"/>
        </w:rPr>
        <w:fldChar w:fldCharType="separate"/>
      </w:r>
      <w:r w:rsidR="008F0828">
        <w:rPr>
          <w:noProof/>
          <w:sz w:val="24"/>
          <w:szCs w:val="24"/>
        </w:rPr>
        <w:t>5</w:t>
      </w:r>
      <w:r w:rsidRPr="00CC7764">
        <w:rPr>
          <w:sz w:val="24"/>
          <w:szCs w:val="24"/>
        </w:rPr>
        <w:fldChar w:fldCharType="end"/>
      </w:r>
      <w:r w:rsidRPr="00CC7764">
        <w:rPr>
          <w:color w:val="000000" w:themeColor="text1"/>
          <w:sz w:val="24"/>
          <w:szCs w:val="24"/>
        </w:rPr>
        <w:t xml:space="preserve"> </w:t>
      </w:r>
      <w:r w:rsidRPr="00630279">
        <w:rPr>
          <w:color w:val="000000" w:themeColor="text1"/>
          <w:sz w:val="24"/>
          <w:szCs w:val="24"/>
        </w:rPr>
        <w:t>Effect of orbit angular tilts in the horizontal plane at the centre of the ID</w:t>
      </w:r>
      <w:r w:rsidRPr="00630279">
        <w:rPr>
          <w:color w:val="000000" w:themeColor="text1"/>
          <w:sz w:val="24"/>
          <w:szCs w:val="24"/>
          <w:lang w:eastAsia="zh-CN"/>
        </w:rPr>
        <w:t>，</w:t>
      </w:r>
      <w:r w:rsidRPr="00630279">
        <w:rPr>
          <w:color w:val="000000" w:themeColor="text1"/>
          <w:sz w:val="24"/>
          <w:szCs w:val="24"/>
          <w:lang w:eastAsia="zh-CN"/>
        </w:rPr>
        <w:t>for three different tilts at the source</w:t>
      </w:r>
      <w:r w:rsidRPr="00630279">
        <w:rPr>
          <w:color w:val="000000" w:themeColor="text1"/>
          <w:sz w:val="24"/>
          <w:szCs w:val="24"/>
        </w:rPr>
        <w:t xml:space="preserve">: (left) </w:t>
      </w:r>
      <w:r w:rsidRPr="00630279">
        <w:rPr>
          <w:color w:val="000000" w:themeColor="text1"/>
          <w:sz w:val="24"/>
          <w:szCs w:val="24"/>
          <w:lang w:eastAsia="zh-CN"/>
        </w:rPr>
        <w:t xml:space="preserve">5 </w:t>
      </w:r>
      <w:r w:rsidRPr="00630279">
        <w:rPr>
          <w:sz w:val="24"/>
          <w:szCs w:val="24"/>
        </w:rPr>
        <w:t>µ</w:t>
      </w:r>
      <w:r w:rsidRPr="00630279">
        <w:rPr>
          <w:color w:val="000000" w:themeColor="text1"/>
          <w:sz w:val="24"/>
          <w:szCs w:val="24"/>
        </w:rPr>
        <w:t xml:space="preserve">rad, (centre) </w:t>
      </w:r>
      <w:r w:rsidRPr="00630279">
        <w:rPr>
          <w:color w:val="000000" w:themeColor="text1"/>
          <w:sz w:val="24"/>
          <w:szCs w:val="24"/>
          <w:lang w:eastAsia="zh-CN"/>
        </w:rPr>
        <w:t>10</w:t>
      </w:r>
      <w:r w:rsidRPr="00630279">
        <w:rPr>
          <w:color w:val="000000" w:themeColor="text1"/>
          <w:sz w:val="24"/>
          <w:szCs w:val="24"/>
        </w:rPr>
        <w:t xml:space="preserve"> </w:t>
      </w:r>
      <w:r w:rsidRPr="00630279">
        <w:rPr>
          <w:sz w:val="24"/>
          <w:szCs w:val="24"/>
        </w:rPr>
        <w:t>µ</w:t>
      </w:r>
      <w:r w:rsidRPr="00630279">
        <w:rPr>
          <w:color w:val="000000" w:themeColor="text1"/>
          <w:sz w:val="24"/>
          <w:szCs w:val="24"/>
        </w:rPr>
        <w:t xml:space="preserve">rad and (right) </w:t>
      </w:r>
      <w:r w:rsidRPr="00630279">
        <w:rPr>
          <w:color w:val="000000" w:themeColor="text1"/>
          <w:sz w:val="24"/>
          <w:szCs w:val="24"/>
          <w:lang w:eastAsia="zh-CN"/>
        </w:rPr>
        <w:t>20</w:t>
      </w:r>
      <w:r w:rsidRPr="00630279">
        <w:rPr>
          <w:sz w:val="24"/>
          <w:szCs w:val="24"/>
        </w:rPr>
        <w:t>µ</w:t>
      </w:r>
      <w:r w:rsidRPr="00630279">
        <w:rPr>
          <w:color w:val="000000" w:themeColor="text1"/>
          <w:sz w:val="24"/>
          <w:szCs w:val="24"/>
        </w:rPr>
        <w:t>rad</w:t>
      </w:r>
      <w:r w:rsidR="00C33506">
        <w:rPr>
          <w:color w:val="000000" w:themeColor="text1"/>
          <w:sz w:val="24"/>
          <w:szCs w:val="24"/>
        </w:rPr>
        <w:t>.</w:t>
      </w:r>
    </w:p>
    <w:p w14:paraId="18D02B09" w14:textId="6AFF658D" w:rsidR="00E87A99" w:rsidRPr="003350BB" w:rsidRDefault="008C079F" w:rsidP="00E87A99">
      <w:pPr>
        <w:pStyle w:val="Caption"/>
        <w:rPr>
          <w:i w:val="0"/>
          <w:color w:val="000000" w:themeColor="text1"/>
          <w:sz w:val="24"/>
          <w:szCs w:val="24"/>
        </w:rPr>
      </w:pPr>
      <w:r>
        <w:rPr>
          <w:i w:val="0"/>
          <w:color w:val="000000" w:themeColor="text1"/>
          <w:sz w:val="24"/>
          <w:szCs w:val="24"/>
        </w:rPr>
        <w:t xml:space="preserve">Where a </w:t>
      </w:r>
      <w:proofErr w:type="gramStart"/>
      <w:r>
        <w:rPr>
          <w:i w:val="0"/>
          <w:color w:val="000000" w:themeColor="text1"/>
          <w:sz w:val="24"/>
          <w:szCs w:val="24"/>
        </w:rPr>
        <w:t>fairly linear</w:t>
      </w:r>
      <w:proofErr w:type="gramEnd"/>
      <w:r>
        <w:rPr>
          <w:i w:val="0"/>
          <w:color w:val="000000" w:themeColor="text1"/>
          <w:sz w:val="24"/>
          <w:szCs w:val="24"/>
        </w:rPr>
        <w:t xml:space="preserve"> response is observed. A reduction in transmission is also observed which is mainly due to the amount of </w:t>
      </w:r>
      <w:proofErr w:type="spellStart"/>
      <w:r w:rsidR="00B659C7">
        <w:rPr>
          <w:i w:val="0"/>
          <w:color w:val="000000" w:themeColor="text1"/>
          <w:sz w:val="24"/>
          <w:szCs w:val="24"/>
        </w:rPr>
        <w:t>Berillium</w:t>
      </w:r>
      <w:proofErr w:type="spellEnd"/>
      <w:r>
        <w:rPr>
          <w:i w:val="0"/>
          <w:color w:val="000000" w:themeColor="text1"/>
          <w:sz w:val="24"/>
          <w:szCs w:val="24"/>
        </w:rPr>
        <w:t xml:space="preserve"> crossed at the CRL, as graphically summarized by Fig. 6. </w:t>
      </w:r>
    </w:p>
    <w:p w14:paraId="050FC84C" w14:textId="1CD787F7" w:rsidR="00E87A99" w:rsidRDefault="00E87A99" w:rsidP="00E87A99">
      <w:pPr>
        <w:keepNext/>
        <w:spacing w:after="0"/>
      </w:pPr>
      <w:r>
        <w:rPr>
          <w:noProof/>
          <w:color w:val="FF0000"/>
          <w:sz w:val="24"/>
          <w:szCs w:val="24"/>
          <w:lang w:eastAsia="zh-CN"/>
        </w:rPr>
        <mc:AlternateContent>
          <mc:Choice Requires="wpc">
            <w:drawing>
              <wp:inline distT="0" distB="0" distL="0" distR="0" wp14:anchorId="5E3B012E" wp14:editId="5FCBE0E0">
                <wp:extent cx="5795010" cy="1381125"/>
                <wp:effectExtent l="0" t="0" r="0" b="0"/>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 name="Picture 52" descr="C:\Users\xph53246\AppData\Local\Microsoft\Windows\Temporary Internet Files\Content.Word\CRL_tilt_T.jpg"/>
                          <pic:cNvPicPr/>
                        </pic:nvPicPr>
                        <pic:blipFill>
                          <a:blip r:embed="rId28">
                            <a:extLst>
                              <a:ext uri="{28A0092B-C50C-407E-A947-70E740481C1C}">
                                <a14:useLocalDpi xmlns:a14="http://schemas.microsoft.com/office/drawing/2010/main" val="0"/>
                              </a:ext>
                            </a:extLst>
                          </a:blip>
                          <a:srcRect/>
                          <a:stretch>
                            <a:fillRect/>
                          </a:stretch>
                        </pic:blipFill>
                        <pic:spPr bwMode="auto">
                          <a:xfrm>
                            <a:off x="838200" y="114299"/>
                            <a:ext cx="4114800" cy="1190625"/>
                          </a:xfrm>
                          <a:prstGeom prst="rect">
                            <a:avLst/>
                          </a:prstGeom>
                          <a:noFill/>
                          <a:ln>
                            <a:noFill/>
                          </a:ln>
                        </pic:spPr>
                      </pic:pic>
                    </wpc:wpc>
                  </a:graphicData>
                </a:graphic>
              </wp:inline>
            </w:drawing>
          </mc:Choice>
          <mc:Fallback>
            <w:pict>
              <v:group w14:anchorId="427F0463" id="Canvas 32" o:spid="_x0000_s1026" editas="canvas" style="width:456.3pt;height:108.75pt;mso-position-horizontal-relative:char;mso-position-vertical-relative:line" coordsize="57950,138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KKKACiiigAoo&#10;ooAKKKKACiisW/8AF3h/TNQjsLvVrZLySRYhbq2+TcxAAKrkjOR1oA2qKiuLiG0tpLm5lSGCJS7y&#10;O2FUDqSaxNH8b+HNfvfsem6mktwVLLG0bxlwOpXcBu/DNAHQUVha34y8P+HbhLfVNRWGd13iNY3k&#10;YL/eIQEge5rVsr611KyivLKeOe2lXdHJGchhQBY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">
                <v:shape id="_x0000_s1027" type="#_x0000_t75" style="position:absolute;width:57950;height:13811;visibility:visible;mso-wrap-style:square">
                  <v:fill o:detectmouseclick="t"/>
                  <v:path o:connecttype="none"/>
                </v:shape>
                <v:shape id="Picture 52" o:spid="_x0000_s1028" type="#_x0000_t75" style="position:absolute;left:8382;top:1142;width:41148;height:1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">
                  <v:imagedata r:id="rId29" o:title="CRL_tilt_T"/>
                </v:shape>
                <w10:anchorlock/>
              </v:group>
            </w:pict>
          </mc:Fallback>
        </mc:AlternateContent>
      </w:r>
    </w:p>
    <w:p w14:paraId="4983BEC9" w14:textId="4F4D9C4F" w:rsidR="00E87A99" w:rsidRDefault="00E87A99" w:rsidP="00E87A99">
      <w:pPr>
        <w:rPr>
          <w:i/>
          <w:sz w:val="24"/>
          <w:szCs w:val="24"/>
        </w:rPr>
      </w:pPr>
      <w:r w:rsidRPr="00F53FBA">
        <w:rPr>
          <w:sz w:val="24"/>
          <w:szCs w:val="24"/>
        </w:rPr>
        <w:t xml:space="preserve">Figure </w:t>
      </w:r>
      <w:r w:rsidRPr="00F53FBA">
        <w:rPr>
          <w:sz w:val="24"/>
          <w:szCs w:val="24"/>
        </w:rPr>
        <w:fldChar w:fldCharType="begin"/>
      </w:r>
      <w:r w:rsidRPr="00F53FBA">
        <w:rPr>
          <w:sz w:val="24"/>
          <w:szCs w:val="24"/>
        </w:rPr>
        <w:instrText xml:space="preserve"> SEQ Figure \* ARABIC </w:instrText>
      </w:r>
      <w:r w:rsidRPr="00F53FBA">
        <w:rPr>
          <w:sz w:val="24"/>
          <w:szCs w:val="24"/>
        </w:rPr>
        <w:fldChar w:fldCharType="separate"/>
      </w:r>
      <w:r w:rsidR="008F0828">
        <w:rPr>
          <w:noProof/>
          <w:sz w:val="24"/>
          <w:szCs w:val="24"/>
        </w:rPr>
        <w:t>6</w:t>
      </w:r>
      <w:r w:rsidRPr="00F53FBA">
        <w:rPr>
          <w:sz w:val="24"/>
          <w:szCs w:val="24"/>
        </w:rPr>
        <w:fldChar w:fldCharType="end"/>
      </w:r>
      <w:r>
        <w:rPr>
          <w:sz w:val="24"/>
          <w:szCs w:val="24"/>
        </w:rPr>
        <w:t xml:space="preserve"> </w:t>
      </w:r>
      <w:r w:rsidRPr="004A4231">
        <w:rPr>
          <w:i/>
          <w:sz w:val="24"/>
          <w:szCs w:val="24"/>
        </w:rPr>
        <w:t>Transmission curve of CRL corresponding to angular tilt</w:t>
      </w:r>
      <w:r w:rsidR="00B659C7">
        <w:rPr>
          <w:i/>
          <w:sz w:val="24"/>
          <w:szCs w:val="24"/>
        </w:rPr>
        <w:t>s</w:t>
      </w:r>
      <w:r w:rsidRPr="004A4231">
        <w:rPr>
          <w:i/>
          <w:sz w:val="24"/>
          <w:szCs w:val="24"/>
        </w:rPr>
        <w:t xml:space="preserve"> of </w:t>
      </w:r>
      <w:r w:rsidR="00B659C7">
        <w:rPr>
          <w:i/>
          <w:sz w:val="24"/>
          <w:szCs w:val="24"/>
        </w:rPr>
        <w:t xml:space="preserve">the </w:t>
      </w:r>
      <w:r w:rsidRPr="004A4231">
        <w:rPr>
          <w:i/>
          <w:sz w:val="24"/>
          <w:szCs w:val="24"/>
        </w:rPr>
        <w:t xml:space="preserve">source from </w:t>
      </w:r>
      <w:r>
        <w:rPr>
          <w:i/>
          <w:sz w:val="24"/>
          <w:szCs w:val="24"/>
        </w:rPr>
        <w:t xml:space="preserve">-20 to </w:t>
      </w:r>
      <w:r w:rsidR="008C079F">
        <w:rPr>
          <w:i/>
          <w:sz w:val="24"/>
          <w:szCs w:val="24"/>
        </w:rPr>
        <w:t>+</w:t>
      </w:r>
      <w:r>
        <w:rPr>
          <w:i/>
          <w:sz w:val="24"/>
          <w:szCs w:val="24"/>
        </w:rPr>
        <w:t xml:space="preserve">20 </w:t>
      </w:r>
      <w:r w:rsidRPr="004A4231">
        <w:rPr>
          <w:i/>
          <w:sz w:val="24"/>
          <w:szCs w:val="24"/>
        </w:rPr>
        <w:t>µrad.</w:t>
      </w:r>
    </w:p>
    <w:p w14:paraId="56D71FB0" w14:textId="77777777" w:rsidR="00E87A99" w:rsidRPr="00E87A99" w:rsidRDefault="00E87A99" w:rsidP="00E87A99"/>
    <w:p w14:paraId="1061A64F" w14:textId="513109B9" w:rsidR="004E0E43" w:rsidRPr="004E0E43" w:rsidRDefault="004E0E43" w:rsidP="004E0E43">
      <w:pPr>
        <w:pStyle w:val="Heading3"/>
      </w:pPr>
      <w:r>
        <w:lastRenderedPageBreak/>
        <w:t>Orbit shifts</w:t>
      </w:r>
    </w:p>
    <w:p w14:paraId="40CA606B" w14:textId="3888A0C1" w:rsidR="00E87A99" w:rsidRPr="00454BFF" w:rsidRDefault="00E87A99" w:rsidP="00E87A99">
      <w:pPr>
        <w:pStyle w:val="Caption"/>
        <w:rPr>
          <w:i w:val="0"/>
          <w:color w:val="auto"/>
          <w:sz w:val="24"/>
          <w:szCs w:val="24"/>
        </w:rPr>
      </w:pPr>
      <w:r w:rsidRPr="00454BFF">
        <w:rPr>
          <w:i w:val="0"/>
          <w:color w:val="auto"/>
          <w:sz w:val="24"/>
          <w:szCs w:val="24"/>
        </w:rPr>
        <w:t xml:space="preserve">When the beam is shifted horizontally, the CRL will introduce an angular change of </w:t>
      </w:r>
      <m:oMath>
        <m:r>
          <w:rPr>
            <w:rFonts w:ascii="Cambria Math" w:hAnsi="Cambria Math"/>
            <w:color w:val="auto"/>
            <w:sz w:val="24"/>
            <w:szCs w:val="24"/>
          </w:rPr>
          <m:t>-</m:t>
        </m:r>
        <m:f>
          <m:fPr>
            <m:ctrlPr>
              <w:rPr>
                <w:rFonts w:ascii="Cambria Math" w:hAnsi="Cambria Math"/>
                <w:i w:val="0"/>
                <w:sz w:val="24"/>
                <w:szCs w:val="24"/>
              </w:rPr>
            </m:ctrlPr>
          </m:fPr>
          <m:num>
            <m:r>
              <w:rPr>
                <w:rFonts w:ascii="Cambria Math" w:hAnsi="Cambria Math"/>
                <w:sz w:val="24"/>
                <w:szCs w:val="24"/>
              </w:rPr>
              <m:t>δx</m:t>
            </m:r>
          </m:num>
          <m:den>
            <m:r>
              <w:rPr>
                <w:rFonts w:ascii="Cambria Math" w:hAnsi="Cambria Math"/>
                <w:sz w:val="24"/>
                <w:szCs w:val="24"/>
              </w:rPr>
              <m:t>f</m:t>
            </m:r>
          </m:den>
        </m:f>
      </m:oMath>
      <w:r w:rsidR="00B659C7">
        <w:rPr>
          <w:i w:val="0"/>
          <w:color w:val="auto"/>
          <w:sz w:val="24"/>
          <w:szCs w:val="24"/>
        </w:rPr>
        <w:t xml:space="preserve"> , as can be </w:t>
      </w:r>
      <w:r w:rsidR="004E0E43">
        <w:rPr>
          <w:i w:val="0"/>
          <w:color w:val="auto"/>
          <w:sz w:val="24"/>
          <w:szCs w:val="24"/>
        </w:rPr>
        <w:t>inferred</w:t>
      </w:r>
      <w:r w:rsidRPr="00454BFF">
        <w:rPr>
          <w:i w:val="0"/>
          <w:color w:val="auto"/>
          <w:sz w:val="24"/>
          <w:szCs w:val="24"/>
        </w:rPr>
        <w:t xml:space="preserve"> from equation (2):</w:t>
      </w:r>
    </w:p>
    <w:p w14:paraId="401A982C" w14:textId="7806064A" w:rsidR="00B659C7" w:rsidRPr="003350BB" w:rsidRDefault="008F0828" w:rsidP="00E87A99">
      <w:pPr>
        <w:rPr>
          <w:sz w:val="24"/>
          <w:szCs w:val="24"/>
        </w:rPr>
      </w:pPr>
      <m:oMathPara>
        <m:oMath>
          <m:d>
            <m:dPr>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mr>
                <m:m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f</m:t>
                        </m:r>
                      </m:den>
                    </m:f>
                  </m:e>
                  <m:e>
                    <m:r>
                      <w:rPr>
                        <w:rFonts w:ascii="Cambria Math" w:hAnsi="Cambria Math"/>
                        <w:sz w:val="24"/>
                        <w:szCs w:val="24"/>
                      </w:rPr>
                      <m:t>1</m:t>
                    </m:r>
                  </m:e>
                </m:mr>
              </m:m>
            </m:e>
          </m:d>
          <m:d>
            <m:dPr>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1</m:t>
                        </m:r>
                      </m:sub>
                    </m:sSub>
                  </m:e>
                </m:mr>
                <m:mr>
                  <m:e>
                    <m:r>
                      <w:rPr>
                        <w:rFonts w:ascii="Cambria Math" w:hAnsi="Cambria Math"/>
                        <w:sz w:val="24"/>
                        <w:szCs w:val="24"/>
                      </w:rPr>
                      <m:t>0</m:t>
                    </m:r>
                  </m:e>
                  <m:e>
                    <m:r>
                      <w:rPr>
                        <w:rFonts w:ascii="Cambria Math" w:hAnsi="Cambria Math"/>
                        <w:sz w:val="24"/>
                        <w:szCs w:val="24"/>
                      </w:rPr>
                      <m:t>1</m:t>
                    </m:r>
                  </m:e>
                </m:mr>
              </m:m>
            </m:e>
          </m:d>
          <m:d>
            <m:dPr>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δ</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 xml:space="preserve"> </m:t>
                        </m:r>
                      </m:sup>
                    </m:sSup>
                  </m:e>
                </m:mr>
                <m:mr>
                  <m:e>
                    <m:r>
                      <w:rPr>
                        <w:rFonts w:ascii="Cambria Math" w:hAnsi="Cambria Math"/>
                        <w:sz w:val="24"/>
                        <w:szCs w:val="24"/>
                      </w:rPr>
                      <m:t>0</m:t>
                    </m:r>
                  </m:e>
                </m:mr>
              </m:m>
            </m:e>
          </m:d>
          <m:r>
            <w:rPr>
              <w:rFonts w:ascii="Cambria Math" w:hAnsi="Cambria Math"/>
              <w:sz w:val="24"/>
              <w:szCs w:val="24"/>
            </w:rPr>
            <m:t>=</m:t>
          </m:r>
          <m:d>
            <m:dPr>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δx</m:t>
                    </m:r>
                  </m:e>
                </m:mr>
                <m:m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δx</m:t>
                        </m:r>
                      </m:num>
                      <m:den>
                        <m:r>
                          <w:rPr>
                            <w:rFonts w:ascii="Cambria Math" w:hAnsi="Cambria Math"/>
                            <w:sz w:val="24"/>
                            <w:szCs w:val="24"/>
                          </w:rPr>
                          <m:t>f</m:t>
                        </m:r>
                      </m:den>
                    </m:f>
                  </m:e>
                </m:mr>
              </m:m>
            </m:e>
          </m:d>
          <m:r>
            <w:rPr>
              <w:rFonts w:ascii="Cambria Math" w:hAnsi="Cambria Math"/>
              <w:sz w:val="24"/>
              <w:szCs w:val="24"/>
            </w:rPr>
            <m:t xml:space="preserve">                                          </m:t>
          </m:r>
          <m:r>
            <m:rPr>
              <m:sty m:val="p"/>
            </m:rPr>
            <w:rPr>
              <w:rFonts w:ascii="Cambria Math" w:hAnsi="Cambria Math"/>
              <w:sz w:val="24"/>
              <w:szCs w:val="24"/>
            </w:rPr>
            <m:t>(2)</m:t>
          </m:r>
        </m:oMath>
      </m:oMathPara>
    </w:p>
    <w:p w14:paraId="44213F67" w14:textId="43436FA2" w:rsidR="00B659C7" w:rsidRDefault="00B659C7" w:rsidP="00E87A99">
      <w:pPr>
        <w:spacing w:after="0"/>
        <w:rPr>
          <w:sz w:val="24"/>
          <w:szCs w:val="24"/>
        </w:rPr>
      </w:pPr>
      <w:r>
        <w:rPr>
          <w:sz w:val="24"/>
          <w:szCs w:val="24"/>
        </w:rPr>
        <w:t xml:space="preserve">Since the monochromator is set to transmit a </w:t>
      </w:r>
      <w:proofErr w:type="spellStart"/>
      <w:proofErr w:type="gramStart"/>
      <w:r>
        <w:rPr>
          <w:sz w:val="24"/>
          <w:szCs w:val="24"/>
        </w:rPr>
        <w:t>well defined</w:t>
      </w:r>
      <w:proofErr w:type="spellEnd"/>
      <w:proofErr w:type="gramEnd"/>
      <w:r>
        <w:rPr>
          <w:sz w:val="24"/>
          <w:szCs w:val="24"/>
        </w:rPr>
        <w:t xml:space="preserve"> energy corresponding to the Bragg condition, any angular tilt will result in a reduction in transmission, which is </w:t>
      </w:r>
      <w:r w:rsidR="004E0E43">
        <w:rPr>
          <w:sz w:val="24"/>
          <w:szCs w:val="24"/>
        </w:rPr>
        <w:t>clearly capture</w:t>
      </w:r>
      <w:r>
        <w:rPr>
          <w:sz w:val="24"/>
          <w:szCs w:val="24"/>
        </w:rPr>
        <w:t xml:space="preserve"> in Fig. 7</w:t>
      </w:r>
      <w:r w:rsidR="004E0E43">
        <w:rPr>
          <w:sz w:val="24"/>
          <w:szCs w:val="24"/>
        </w:rPr>
        <w:t xml:space="preserve"> (right)</w:t>
      </w:r>
      <w:r>
        <w:rPr>
          <w:sz w:val="24"/>
          <w:szCs w:val="24"/>
        </w:rPr>
        <w:t xml:space="preserve">. </w:t>
      </w:r>
    </w:p>
    <w:p w14:paraId="5938A6F9" w14:textId="01EDDCE2" w:rsidR="004E0E43" w:rsidRDefault="004E0E43" w:rsidP="00E87A99">
      <w:pPr>
        <w:spacing w:after="0"/>
        <w:rPr>
          <w:sz w:val="24"/>
          <w:szCs w:val="24"/>
        </w:rPr>
      </w:pPr>
    </w:p>
    <w:p w14:paraId="74ECA5E0" w14:textId="77777777" w:rsidR="004E0E43" w:rsidRDefault="004E0E43" w:rsidP="004E0E43">
      <w:pPr>
        <w:keepNext/>
        <w:spacing w:after="0"/>
      </w:pPr>
      <w:r>
        <w:rPr>
          <w:noProof/>
          <w:sz w:val="24"/>
          <w:szCs w:val="24"/>
          <w:lang w:eastAsia="zh-CN"/>
        </w:rPr>
        <mc:AlternateContent>
          <mc:Choice Requires="wpc">
            <w:drawing>
              <wp:inline distT="0" distB="0" distL="0" distR="0" wp14:anchorId="78CB8FD3" wp14:editId="2B7ECBBD">
                <wp:extent cx="5810250" cy="1962150"/>
                <wp:effectExtent l="0" t="0" r="0" b="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 name="Picture 54"/>
                          <pic:cNvPicPr/>
                        </pic:nvPicPr>
                        <pic:blipFill>
                          <a:blip r:embed="rId30"/>
                          <a:stretch>
                            <a:fillRect/>
                          </a:stretch>
                        </pic:blipFill>
                        <pic:spPr>
                          <a:xfrm>
                            <a:off x="0" y="95250"/>
                            <a:ext cx="5810250" cy="1819275"/>
                          </a:xfrm>
                          <a:prstGeom prst="rect">
                            <a:avLst/>
                          </a:prstGeom>
                        </pic:spPr>
                      </pic:pic>
                    </wpc:wpc>
                  </a:graphicData>
                </a:graphic>
              </wp:inline>
            </w:drawing>
          </mc:Choice>
          <mc:Fallback>
            <w:pict>
              <v:group w14:anchorId="5B9E04F4" id="Canvas 43" o:spid="_x0000_s1026" editas="canvas" style="width:457.5pt;height:154.5pt;mso-position-horizontal-relative:char;mso-position-vertical-relative:line" coordsize="58102,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">
                <v:shape id="_x0000_s1027" type="#_x0000_t75" style="position:absolute;width:58102;height:19621;visibility:visible;mso-wrap-style:square">
                  <v:fill o:detectmouseclick="t"/>
                  <v:path o:connecttype="none"/>
                </v:shape>
                <v:shape id="Picture 54" o:spid="_x0000_s1028" type="#_x0000_t75" style="position:absolute;top:952;width:58102;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">
                  <v:imagedata r:id="rId31" o:title=""/>
                </v:shape>
                <w10:anchorlock/>
              </v:group>
            </w:pict>
          </mc:Fallback>
        </mc:AlternateContent>
      </w:r>
    </w:p>
    <w:p w14:paraId="30F6FF3A" w14:textId="274732E3" w:rsidR="004E0E43" w:rsidRDefault="004E0E43" w:rsidP="004E0E43">
      <w:pPr>
        <w:rPr>
          <w:i/>
          <w:sz w:val="24"/>
          <w:szCs w:val="24"/>
        </w:rPr>
      </w:pPr>
      <w:r>
        <w:t xml:space="preserve">Figure </w:t>
      </w:r>
      <w:r>
        <w:fldChar w:fldCharType="begin"/>
      </w:r>
      <w:r>
        <w:instrText xml:space="preserve"> SEQ Figure \* ARABIC </w:instrText>
      </w:r>
      <w:r>
        <w:fldChar w:fldCharType="separate"/>
      </w:r>
      <w:r w:rsidR="008F0828">
        <w:rPr>
          <w:noProof/>
        </w:rPr>
        <w:t>7</w:t>
      </w:r>
      <w:r>
        <w:fldChar w:fldCharType="end"/>
      </w:r>
      <w:r>
        <w:t xml:space="preserve"> </w:t>
      </w:r>
      <w:r w:rsidRPr="00CC7A43">
        <w:rPr>
          <w:i/>
          <w:sz w:val="24"/>
          <w:szCs w:val="24"/>
        </w:rPr>
        <w:t xml:space="preserve">Orbit side shift in the horizontal </w:t>
      </w:r>
      <w:r w:rsidRPr="00BA6D80">
        <w:rPr>
          <w:i/>
          <w:sz w:val="24"/>
          <w:szCs w:val="24"/>
        </w:rPr>
        <w:t>plane</w:t>
      </w:r>
      <w:r w:rsidRPr="00CC7A43">
        <w:rPr>
          <w:i/>
          <w:sz w:val="24"/>
          <w:szCs w:val="24"/>
        </w:rPr>
        <w:t xml:space="preserve"> at the centre of the ID, for three different displacements at the source: (left) 50</w:t>
      </w:r>
      <w:r w:rsidRPr="00CC7A43">
        <w:rPr>
          <w:sz w:val="24"/>
          <w:szCs w:val="24"/>
        </w:rPr>
        <w:t xml:space="preserve"> </w:t>
      </w:r>
      <w:r>
        <w:rPr>
          <w:sz w:val="24"/>
          <w:szCs w:val="24"/>
        </w:rPr>
        <w:t>µm</w:t>
      </w:r>
      <w:r w:rsidRPr="00CC7A43">
        <w:rPr>
          <w:i/>
          <w:sz w:val="24"/>
          <w:szCs w:val="24"/>
        </w:rPr>
        <w:t>, (c</w:t>
      </w:r>
      <w:r>
        <w:rPr>
          <w:i/>
          <w:sz w:val="24"/>
          <w:szCs w:val="24"/>
        </w:rPr>
        <w:t>entre) 1</w:t>
      </w:r>
      <w:r>
        <w:rPr>
          <w:rFonts w:hint="eastAsia"/>
          <w:i/>
          <w:sz w:val="24"/>
          <w:szCs w:val="24"/>
        </w:rPr>
        <w:t>5</w:t>
      </w:r>
      <w:r w:rsidRPr="00CC7A43">
        <w:rPr>
          <w:i/>
          <w:sz w:val="24"/>
          <w:szCs w:val="24"/>
        </w:rPr>
        <w:t xml:space="preserve">0 </w:t>
      </w:r>
      <w:r>
        <w:rPr>
          <w:sz w:val="24"/>
          <w:szCs w:val="24"/>
        </w:rPr>
        <w:t>µm</w:t>
      </w:r>
      <w:r>
        <w:rPr>
          <w:i/>
          <w:sz w:val="24"/>
          <w:szCs w:val="24"/>
        </w:rPr>
        <w:t xml:space="preserve"> and (right) 2</w:t>
      </w:r>
      <w:r>
        <w:rPr>
          <w:rFonts w:hint="eastAsia"/>
          <w:i/>
          <w:sz w:val="24"/>
          <w:szCs w:val="24"/>
        </w:rPr>
        <w:t>5</w:t>
      </w:r>
      <w:r w:rsidRPr="00CC7A43">
        <w:rPr>
          <w:i/>
          <w:sz w:val="24"/>
          <w:szCs w:val="24"/>
        </w:rPr>
        <w:t>0</w:t>
      </w:r>
      <w:r w:rsidRPr="00CC7A43">
        <w:rPr>
          <w:sz w:val="24"/>
          <w:szCs w:val="24"/>
        </w:rPr>
        <w:t xml:space="preserve"> </w:t>
      </w:r>
      <w:r>
        <w:rPr>
          <w:sz w:val="24"/>
          <w:szCs w:val="24"/>
        </w:rPr>
        <w:t>µ</w:t>
      </w:r>
      <w:proofErr w:type="spellStart"/>
      <w:r>
        <w:rPr>
          <w:sz w:val="24"/>
          <w:szCs w:val="24"/>
        </w:rPr>
        <w:t>m</w:t>
      </w:r>
      <w:r w:rsidRPr="00CC7A43">
        <w:rPr>
          <w:i/>
          <w:sz w:val="24"/>
          <w:szCs w:val="24"/>
        </w:rPr>
        <w:t>.</w:t>
      </w:r>
      <w:r>
        <w:rPr>
          <w:i/>
          <w:sz w:val="24"/>
          <w:szCs w:val="24"/>
        </w:rPr>
        <w:t>The</w:t>
      </w:r>
      <w:proofErr w:type="spellEnd"/>
      <w:r>
        <w:rPr>
          <w:i/>
          <w:sz w:val="24"/>
          <w:szCs w:val="24"/>
        </w:rPr>
        <w:t xml:space="preserve"> sharp decrease in intensity (leftmost picture) corresponds to an </w:t>
      </w:r>
      <w:proofErr w:type="spellStart"/>
      <w:r>
        <w:rPr>
          <w:i/>
          <w:sz w:val="24"/>
          <w:szCs w:val="24"/>
        </w:rPr>
        <w:t>impingning</w:t>
      </w:r>
      <w:proofErr w:type="spellEnd"/>
      <w:r>
        <w:rPr>
          <w:i/>
          <w:sz w:val="24"/>
          <w:szCs w:val="24"/>
        </w:rPr>
        <w:t xml:space="preserve"> angle of about </w:t>
      </w:r>
      <w:proofErr w:type="spellStart"/>
      <w:r>
        <w:rPr>
          <w:i/>
          <w:sz w:val="24"/>
          <w:szCs w:val="24"/>
        </w:rPr>
        <w:t>mrad</w:t>
      </w:r>
      <w:proofErr w:type="spellEnd"/>
      <w:r>
        <w:rPr>
          <w:i/>
          <w:sz w:val="24"/>
          <w:szCs w:val="24"/>
        </w:rPr>
        <w:t xml:space="preserve">, falling out of the energy </w:t>
      </w:r>
      <w:proofErr w:type="spellStart"/>
      <w:r>
        <w:rPr>
          <w:i/>
          <w:sz w:val="24"/>
          <w:szCs w:val="24"/>
        </w:rPr>
        <w:t>bandwith</w:t>
      </w:r>
      <w:proofErr w:type="spellEnd"/>
      <w:r>
        <w:rPr>
          <w:i/>
          <w:sz w:val="24"/>
          <w:szCs w:val="24"/>
        </w:rPr>
        <w:t xml:space="preserve"> for our monochromator. </w:t>
      </w:r>
    </w:p>
    <w:p w14:paraId="5CC4E2EB" w14:textId="60839E2B" w:rsidR="006E732A" w:rsidRDefault="004E0E43" w:rsidP="004E0E43">
      <w:pPr>
        <w:pStyle w:val="Heading3"/>
      </w:pPr>
      <w:r>
        <w:t>Transmission through the beamline</w:t>
      </w:r>
    </w:p>
    <w:p w14:paraId="287BE82D" w14:textId="723B09BF" w:rsidR="004E0E43" w:rsidRDefault="004E0E43" w:rsidP="004E0E43">
      <w:r>
        <w:t>The overall transmission</w:t>
      </w:r>
      <w:r w:rsidR="006E732A">
        <w:t xml:space="preserve"> budget, shown on Fig. 10</w:t>
      </w:r>
      <w:r>
        <w:t xml:space="preserve"> for different shi</w:t>
      </w:r>
      <w:r w:rsidR="006E732A">
        <w:t>f</w:t>
      </w:r>
      <w:r>
        <w:t xml:space="preserve">ts and tilts of the source, summarizes our understanding of the main processes happening during the propagation of the wave-front through I13-coherence. CRL and monochromator are both equally important when tilting the beam, while the monochromator becomes the dominating </w:t>
      </w:r>
      <w:r w:rsidR="006E732A">
        <w:t xml:space="preserve">element </w:t>
      </w:r>
      <w:r>
        <w:t>for large shifts due to the bandwi</w:t>
      </w:r>
      <w:r w:rsidR="006E732A">
        <w:t>d</w:t>
      </w:r>
      <w:r>
        <w:t xml:space="preserve">th considerations given in section 2.1.2. </w:t>
      </w:r>
    </w:p>
    <w:p w14:paraId="3B197D55" w14:textId="633EE273" w:rsidR="006E732A" w:rsidRDefault="006E732A" w:rsidP="00677CBF">
      <w:r>
        <w:t xml:space="preserve">In Fig. 11 we show the transmission curve of the </w:t>
      </w:r>
      <w:proofErr w:type="gramStart"/>
      <w:r>
        <w:t>four bounce</w:t>
      </w:r>
      <w:proofErr w:type="gramEnd"/>
      <w:r>
        <w:t xml:space="preserve"> monochromator as a function of the grazing angle –dx/f due to a shift scan, compared to an energy scan curve. </w:t>
      </w:r>
      <w:commentRangeStart w:id="58"/>
      <w:r>
        <w:t xml:space="preserve">The typical asymmetry shown in </w:t>
      </w:r>
      <w:r w:rsidR="00677CBF">
        <w:t>Fig. 4 is still present for the energy scan, while is completely lost in the shift scan, the blue curve being completely symmetric</w:t>
      </w:r>
      <w:commentRangeEnd w:id="58"/>
      <w:r w:rsidR="004D2907">
        <w:rPr>
          <w:rStyle w:val="CommentReference"/>
        </w:rPr>
        <w:commentReference w:id="58"/>
      </w:r>
      <w:r w:rsidR="00677CBF">
        <w:t>. The main reason for this behaviour is due to the (p/2, 3/2pi, 3/2pi, pi/2) orientation of the crystals, as can be seen in Fig</w:t>
      </w:r>
      <w:commentRangeStart w:id="59"/>
      <w:r w:rsidR="00677CBF">
        <w:t xml:space="preserve">. 12.  </w:t>
      </w:r>
      <w:commentRangeEnd w:id="59"/>
      <w:r w:rsidR="004B5C47">
        <w:rPr>
          <w:rStyle w:val="CommentReference"/>
        </w:rPr>
        <w:commentReference w:id="59"/>
      </w:r>
    </w:p>
    <w:p w14:paraId="3456CD19" w14:textId="7E8FB27C" w:rsidR="00677CBF" w:rsidRDefault="004E0E43" w:rsidP="00677CBF">
      <w:pPr>
        <w:keepNext/>
      </w:pPr>
      <w:r>
        <w:rPr>
          <w:noProof/>
          <w:lang w:eastAsia="zh-CN"/>
        </w:rPr>
        <w:lastRenderedPageBreak/>
        <mc:AlternateContent>
          <mc:Choice Requires="wpc">
            <w:drawing>
              <wp:inline distT="0" distB="0" distL="0" distR="0" wp14:anchorId="29D84303" wp14:editId="3A5AEDBF">
                <wp:extent cx="5734050" cy="2770895"/>
                <wp:effectExtent l="0" t="0" r="0" b="0"/>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 name="Picture 67" descr="C:\Users\xph53246\AppData\Local\Microsoft\Windows\Temporary Internet Files\Content.Word\I13beamline_T_positions_stair_realistic_2xslitsize.jpg"/>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2720355"/>
                          </a:xfrm>
                          <a:prstGeom prst="rect">
                            <a:avLst/>
                          </a:prstGeom>
                          <a:noFill/>
                          <a:ln>
                            <a:noFill/>
                          </a:ln>
                        </pic:spPr>
                      </pic:pic>
                    </wpc:wpc>
                  </a:graphicData>
                </a:graphic>
              </wp:inline>
            </w:drawing>
          </mc:Choice>
          <mc:Fallback>
            <w:pict>
              <v:group w14:anchorId="24813657" id="Canvas 44" o:spid="_x0000_s1026" editas="canvas" style="width:451.5pt;height:218.2pt;mso-position-horizontal-relative:char;mso-position-vertical-relative:line" coordsize="57340,27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">
                <v:shape id="_x0000_s1027" type="#_x0000_t75" style="position:absolute;width:57340;height:27705;visibility:visible;mso-wrap-style:square">
                  <v:fill o:detectmouseclick="t"/>
                  <v:path o:connecttype="none"/>
                </v:shape>
                <v:shape id="Picture 67" o:spid="_x0000_s1028" type="#_x0000_t75" style="position:absolute;width:57340;height:27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">
                  <v:imagedata r:id="rId33" o:title="I13beamline_T_positions_stair_realistic_2xslitsize"/>
                </v:shape>
                <w10:anchorlock/>
              </v:group>
            </w:pict>
          </mc:Fallback>
        </mc:AlternateContent>
      </w:r>
    </w:p>
    <w:p w14:paraId="6E57515A" w14:textId="0BEE6912" w:rsidR="00677CBF" w:rsidRPr="00C669BF" w:rsidRDefault="00677CBF" w:rsidP="00677CBF">
      <w:pPr>
        <w:rPr>
          <w:i/>
          <w:sz w:val="24"/>
          <w:szCs w:val="24"/>
        </w:rPr>
      </w:pPr>
      <w:r>
        <w:t xml:space="preserve">Figure </w:t>
      </w:r>
      <w:r>
        <w:fldChar w:fldCharType="begin"/>
      </w:r>
      <w:r>
        <w:instrText xml:space="preserve"> SEQ Figure \* ARABIC </w:instrText>
      </w:r>
      <w:r>
        <w:fldChar w:fldCharType="separate"/>
      </w:r>
      <w:r w:rsidR="008F0828">
        <w:rPr>
          <w:noProof/>
        </w:rPr>
        <w:t>8</w:t>
      </w:r>
      <w:r>
        <w:fldChar w:fldCharType="end"/>
      </w:r>
      <w:r w:rsidRPr="00677CBF">
        <w:rPr>
          <w:i/>
          <w:sz w:val="24"/>
          <w:szCs w:val="24"/>
        </w:rPr>
        <w:t xml:space="preserve"> </w:t>
      </w:r>
      <w:r w:rsidRPr="00E87E82">
        <w:rPr>
          <w:i/>
          <w:sz w:val="24"/>
          <w:szCs w:val="24"/>
        </w:rPr>
        <w:t>Transmission change along the whole beamline corresponding to source movements</w:t>
      </w:r>
      <w:r w:rsidR="00E87E82" w:rsidRPr="00E87E82">
        <w:rPr>
          <w:rFonts w:hint="eastAsia"/>
          <w:i/>
          <w:sz w:val="24"/>
          <w:szCs w:val="24"/>
        </w:rPr>
        <w:t xml:space="preserve">. In this case we adopted a slit of 600x200 </w:t>
      </w:r>
      <w:r w:rsidR="00E87E82" w:rsidRPr="00C669BF">
        <w:rPr>
          <w:rFonts w:ascii="Symbol" w:hAnsi="Symbol"/>
          <w:i/>
          <w:sz w:val="24"/>
          <w:szCs w:val="24"/>
        </w:rPr>
        <w:t></w:t>
      </w:r>
      <w:r w:rsidR="00E87E82" w:rsidRPr="00E87E82">
        <w:rPr>
          <w:rFonts w:hint="eastAsia"/>
          <w:i/>
          <w:sz w:val="24"/>
          <w:szCs w:val="24"/>
        </w:rPr>
        <w:t>m</w:t>
      </w:r>
      <w:r w:rsidR="00E87E82" w:rsidRPr="00C669BF">
        <w:rPr>
          <w:rFonts w:hint="eastAsia"/>
          <w:i/>
          <w:sz w:val="24"/>
          <w:szCs w:val="24"/>
          <w:vertAlign w:val="superscript"/>
        </w:rPr>
        <w:t>2</w:t>
      </w:r>
      <w:r w:rsidR="00E87E82" w:rsidRPr="00E87E82">
        <w:rPr>
          <w:rFonts w:hint="eastAsia"/>
          <w:i/>
          <w:sz w:val="24"/>
          <w:szCs w:val="24"/>
        </w:rPr>
        <w:t xml:space="preserve"> whose effect is </w:t>
      </w:r>
      <w:r w:rsidR="00E87E82" w:rsidRPr="00E87E82">
        <w:rPr>
          <w:i/>
          <w:sz w:val="24"/>
          <w:szCs w:val="24"/>
        </w:rPr>
        <w:t>clearly</w:t>
      </w:r>
      <w:r w:rsidR="00E87E82" w:rsidRPr="00E87E82">
        <w:rPr>
          <w:rFonts w:hint="eastAsia"/>
          <w:i/>
          <w:sz w:val="24"/>
          <w:szCs w:val="24"/>
        </w:rPr>
        <w:t xml:space="preserve"> </w:t>
      </w:r>
      <w:r w:rsidR="00E87E82" w:rsidRPr="00E87E82">
        <w:rPr>
          <w:i/>
          <w:sz w:val="24"/>
          <w:szCs w:val="24"/>
        </w:rPr>
        <w:t xml:space="preserve">visible at large shifts and </w:t>
      </w:r>
      <w:r w:rsidR="00E87E82" w:rsidRPr="00C669BF">
        <w:rPr>
          <w:i/>
          <w:sz w:val="24"/>
          <w:szCs w:val="24"/>
        </w:rPr>
        <w:t xml:space="preserve">tilts. </w:t>
      </w:r>
      <w:r w:rsidR="00C669BF" w:rsidRPr="00C669BF">
        <w:rPr>
          <w:i/>
          <w:sz w:val="24"/>
          <w:szCs w:val="24"/>
        </w:rPr>
        <w:t xml:space="preserve">The effect due to the finite sizes of the optical elements is minimal. </w:t>
      </w:r>
    </w:p>
    <w:p w14:paraId="2E4F0180" w14:textId="28417D08" w:rsidR="004E0E43" w:rsidRPr="004E0E43" w:rsidRDefault="004E0E43" w:rsidP="00677CBF">
      <w:pPr>
        <w:pStyle w:val="Caption"/>
      </w:pPr>
    </w:p>
    <w:p w14:paraId="0247A515" w14:textId="77777777" w:rsidR="00677CBF" w:rsidRDefault="00677CBF" w:rsidP="00677CBF">
      <w:pPr>
        <w:keepNext/>
      </w:pPr>
      <w:r>
        <w:rPr>
          <w:noProof/>
          <w:sz w:val="24"/>
          <w:szCs w:val="24"/>
          <w:lang w:eastAsia="zh-CN"/>
        </w:rPr>
        <mc:AlternateContent>
          <mc:Choice Requires="wpc">
            <w:drawing>
              <wp:inline distT="0" distB="0" distL="0" distR="0" wp14:anchorId="6EAB7D96" wp14:editId="4D5F9B4B">
                <wp:extent cx="5819140" cy="2533650"/>
                <wp:effectExtent l="0" t="0" r="0"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 name="Picture 60" descr="V:\Pictures\Energy_shift_beamline.jpg"/>
                          <pic:cNvPicPr/>
                        </pic:nvPicPr>
                        <pic:blipFill>
                          <a:blip r:embed="rId34">
                            <a:extLst>
                              <a:ext uri="{28A0092B-C50C-407E-A947-70E740481C1C}">
                                <a14:useLocalDpi xmlns:a14="http://schemas.microsoft.com/office/drawing/2010/main" val="0"/>
                              </a:ext>
                            </a:extLst>
                          </a:blip>
                          <a:srcRect/>
                          <a:stretch>
                            <a:fillRect/>
                          </a:stretch>
                        </pic:blipFill>
                        <pic:spPr bwMode="auto">
                          <a:xfrm>
                            <a:off x="0" y="133350"/>
                            <a:ext cx="2866390" cy="2085975"/>
                          </a:xfrm>
                          <a:prstGeom prst="rect">
                            <a:avLst/>
                          </a:prstGeom>
                          <a:noFill/>
                          <a:ln>
                            <a:noFill/>
                          </a:ln>
                        </pic:spPr>
                      </pic:pic>
                      <pic:pic xmlns:pic="http://schemas.openxmlformats.org/drawingml/2006/picture">
                        <pic:nvPicPr>
                          <pic:cNvPr id="62" name="Picture 62" descr="V:\Pictures\single_crystal_rotation.jpg"/>
                          <pic:cNvPicPr/>
                        </pic:nvPicPr>
                        <pic:blipFill>
                          <a:blip r:embed="rId35">
                            <a:extLst>
                              <a:ext uri="{28A0092B-C50C-407E-A947-70E740481C1C}">
                                <a14:useLocalDpi xmlns:a14="http://schemas.microsoft.com/office/drawing/2010/main" val="0"/>
                              </a:ext>
                            </a:extLst>
                          </a:blip>
                          <a:srcRect/>
                          <a:stretch>
                            <a:fillRect/>
                          </a:stretch>
                        </pic:blipFill>
                        <pic:spPr bwMode="auto">
                          <a:xfrm>
                            <a:off x="2760981" y="114300"/>
                            <a:ext cx="3048635" cy="2219325"/>
                          </a:xfrm>
                          <a:prstGeom prst="rect">
                            <a:avLst/>
                          </a:prstGeom>
                          <a:noFill/>
                          <a:ln>
                            <a:noFill/>
                          </a:ln>
                        </pic:spPr>
                      </pic:pic>
                    </wpc:wpc>
                  </a:graphicData>
                </a:graphic>
              </wp:inline>
            </w:drawing>
          </mc:Choice>
          <mc:Fallback>
            <w:pict>
              <v:group w14:anchorId="24B9BF00" id="Canvas 47" o:spid="_x0000_s1026" editas="canvas" style="width:458.2pt;height:199.5pt;mso-position-horizontal-relative:char;mso-position-vertical-relative:line" coordsize="58191,25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">
                <v:shape id="_x0000_s1027" type="#_x0000_t75" style="position:absolute;width:58191;height:25336;visibility:visible;mso-wrap-style:square">
                  <v:fill o:detectmouseclick="t"/>
                  <v:path o:connecttype="none"/>
                </v:shape>
                <v:shape id="Picture 60" o:spid="_x0000_s1028" type="#_x0000_t75" style="position:absolute;top:1333;width:28663;height:2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">
                  <v:imagedata r:id="rId36" o:title="Energy_shift_beamline"/>
                </v:shape>
                <v:shape id="Picture 62" o:spid="_x0000_s1029" type="#_x0000_t75" style="position:absolute;left:27609;top:1143;width:30487;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">
                  <v:imagedata r:id="rId37" o:title="single_crystal_rotation"/>
                </v:shape>
                <w10:anchorlock/>
              </v:group>
            </w:pict>
          </mc:Fallback>
        </mc:AlternateContent>
      </w:r>
    </w:p>
    <w:p w14:paraId="1D505B2E" w14:textId="13EB8C4E" w:rsidR="00677CBF" w:rsidRDefault="00677CBF" w:rsidP="00677CBF">
      <w:pPr>
        <w:rPr>
          <w:i/>
          <w:sz w:val="24"/>
          <w:szCs w:val="24"/>
        </w:rPr>
      </w:pPr>
      <w:r>
        <w:t xml:space="preserve">Figure </w:t>
      </w:r>
      <w:r>
        <w:fldChar w:fldCharType="begin"/>
      </w:r>
      <w:r>
        <w:instrText xml:space="preserve"> SEQ Figure \* ARABIC </w:instrText>
      </w:r>
      <w:r>
        <w:fldChar w:fldCharType="separate"/>
      </w:r>
      <w:r w:rsidR="008F0828">
        <w:rPr>
          <w:noProof/>
        </w:rPr>
        <w:t>9</w:t>
      </w:r>
      <w:r>
        <w:fldChar w:fldCharType="end"/>
      </w:r>
      <w:r>
        <w:t xml:space="preserve"> </w:t>
      </w:r>
      <w:r w:rsidR="0032421F">
        <w:t xml:space="preserve">(left) </w:t>
      </w:r>
      <w:r w:rsidRPr="009E3085">
        <w:rPr>
          <w:i/>
          <w:sz w:val="24"/>
          <w:szCs w:val="24"/>
        </w:rPr>
        <w:t xml:space="preserve">transmission curve for the Si111 </w:t>
      </w:r>
      <w:r>
        <w:rPr>
          <w:i/>
          <w:sz w:val="24"/>
          <w:szCs w:val="24"/>
        </w:rPr>
        <w:t xml:space="preserve">crystal </w:t>
      </w:r>
      <w:r w:rsidR="0032421F">
        <w:rPr>
          <w:i/>
          <w:sz w:val="24"/>
          <w:szCs w:val="24"/>
        </w:rPr>
        <w:t xml:space="preserve">monochromator from </w:t>
      </w:r>
      <w:r>
        <w:rPr>
          <w:i/>
          <w:sz w:val="24"/>
          <w:szCs w:val="24"/>
        </w:rPr>
        <w:t xml:space="preserve">energy </w:t>
      </w:r>
      <w:r w:rsidR="0032421F">
        <w:rPr>
          <w:i/>
          <w:sz w:val="24"/>
          <w:szCs w:val="24"/>
        </w:rPr>
        <w:t xml:space="preserve">(red) </w:t>
      </w:r>
      <w:r>
        <w:rPr>
          <w:i/>
          <w:sz w:val="24"/>
          <w:szCs w:val="24"/>
        </w:rPr>
        <w:t xml:space="preserve">and source shifts </w:t>
      </w:r>
      <w:r w:rsidR="0032421F">
        <w:rPr>
          <w:i/>
          <w:sz w:val="24"/>
          <w:szCs w:val="24"/>
        </w:rPr>
        <w:t xml:space="preserve">(blue) </w:t>
      </w:r>
      <w:r>
        <w:rPr>
          <w:i/>
          <w:sz w:val="24"/>
          <w:szCs w:val="24"/>
        </w:rPr>
        <w:t>scan</w:t>
      </w:r>
      <w:r w:rsidRPr="009E3085">
        <w:rPr>
          <w:i/>
          <w:sz w:val="24"/>
          <w:szCs w:val="24"/>
        </w:rPr>
        <w:t xml:space="preserve"> </w:t>
      </w:r>
      <w:r w:rsidR="0032421F">
        <w:rPr>
          <w:i/>
          <w:sz w:val="24"/>
          <w:szCs w:val="24"/>
        </w:rPr>
        <w:t xml:space="preserve">as </w:t>
      </w:r>
      <w:r>
        <w:rPr>
          <w:i/>
          <w:sz w:val="24"/>
          <w:szCs w:val="24"/>
        </w:rPr>
        <w:t>comp</w:t>
      </w:r>
      <w:r w:rsidR="0032421F">
        <w:rPr>
          <w:i/>
          <w:sz w:val="24"/>
          <w:szCs w:val="24"/>
        </w:rPr>
        <w:t xml:space="preserve">uted by SRW in e2S. The energy dependence is translated into its </w:t>
      </w:r>
      <w:r>
        <w:rPr>
          <w:i/>
          <w:sz w:val="24"/>
          <w:szCs w:val="24"/>
        </w:rPr>
        <w:t>Bragg angle</w:t>
      </w:r>
      <w:r w:rsidR="0032421F">
        <w:rPr>
          <w:i/>
          <w:sz w:val="24"/>
          <w:szCs w:val="24"/>
        </w:rPr>
        <w:t xml:space="preserve"> equivalent, shifts scan curve is plotted </w:t>
      </w:r>
      <w:proofErr w:type="spellStart"/>
      <w:r w:rsidR="0032421F">
        <w:rPr>
          <w:i/>
          <w:sz w:val="24"/>
          <w:szCs w:val="24"/>
        </w:rPr>
        <w:t>agains</w:t>
      </w:r>
      <w:proofErr w:type="spellEnd"/>
      <w:r w:rsidR="0032421F">
        <w:rPr>
          <w:i/>
          <w:sz w:val="24"/>
          <w:szCs w:val="24"/>
        </w:rPr>
        <w:t xml:space="preserve"> an angle defined by the CRL focussing formula</w:t>
      </w:r>
      <w:r>
        <w:rPr>
          <w:i/>
          <w:sz w:val="24"/>
          <w:szCs w:val="24"/>
        </w:rPr>
        <w:t xml:space="preserve"> </w:t>
      </w:r>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δ</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 xml:space="preserve"> </m:t>
                </m:r>
              </m:sup>
            </m:sSup>
          </m:num>
          <m:den>
            <m:r>
              <w:rPr>
                <w:rFonts w:ascii="Cambria Math" w:hAnsi="Cambria Math"/>
                <w:sz w:val="24"/>
                <w:szCs w:val="24"/>
              </w:rPr>
              <m:t>f</m:t>
            </m:r>
          </m:den>
        </m:f>
      </m:oMath>
      <w:r w:rsidR="0032421F">
        <w:rPr>
          <w:i/>
          <w:sz w:val="24"/>
          <w:szCs w:val="24"/>
        </w:rPr>
        <w:t xml:space="preserve">. </w:t>
      </w:r>
      <w:commentRangeStart w:id="60"/>
      <w:r w:rsidR="0032421F">
        <w:rPr>
          <w:i/>
          <w:sz w:val="24"/>
          <w:szCs w:val="24"/>
        </w:rPr>
        <w:t>We</w:t>
      </w:r>
      <w:commentRangeEnd w:id="60"/>
      <w:r w:rsidR="004B5C47">
        <w:rPr>
          <w:rStyle w:val="CommentReference"/>
        </w:rPr>
        <w:commentReference w:id="60"/>
      </w:r>
      <w:r w:rsidR="0032421F">
        <w:rPr>
          <w:i/>
          <w:sz w:val="24"/>
          <w:szCs w:val="24"/>
        </w:rPr>
        <w:t xml:space="preserve"> symmetric behaviour of the transmission due to different impinging angles is essentially due to the crystal arrangement used in the </w:t>
      </w:r>
      <w:proofErr w:type="gramStart"/>
      <w:r w:rsidR="0032421F">
        <w:rPr>
          <w:i/>
          <w:sz w:val="24"/>
          <w:szCs w:val="24"/>
        </w:rPr>
        <w:t>four bounce</w:t>
      </w:r>
      <w:proofErr w:type="gramEnd"/>
      <w:r w:rsidR="0032421F">
        <w:rPr>
          <w:i/>
          <w:sz w:val="24"/>
          <w:szCs w:val="24"/>
        </w:rPr>
        <w:t xml:space="preserve"> monochromator, as explained in the text.</w:t>
      </w:r>
    </w:p>
    <w:p w14:paraId="6556F8BB" w14:textId="63C36200" w:rsidR="004E0E43" w:rsidRDefault="006B59DA" w:rsidP="00677CBF">
      <w:pPr>
        <w:pStyle w:val="Caption"/>
        <w:rPr>
          <w:i w:val="0"/>
          <w:sz w:val="24"/>
          <w:szCs w:val="24"/>
        </w:rPr>
      </w:pPr>
      <w:r>
        <w:rPr>
          <w:i w:val="0"/>
          <w:sz w:val="24"/>
          <w:szCs w:val="24"/>
        </w:rPr>
        <w:lastRenderedPageBreak/>
        <w:t>A summary of the effect of beam orbit variations at the source point is presented in Table 2.</w:t>
      </w:r>
    </w:p>
    <w:p w14:paraId="51A9ADD3" w14:textId="36C3C0BA" w:rsidR="006B59DA" w:rsidRDefault="006B59DA" w:rsidP="006B59DA"/>
    <w:p w14:paraId="0EC567F4" w14:textId="18340626" w:rsidR="006B59DA" w:rsidRDefault="006B59DA" w:rsidP="006B59DA"/>
    <w:p w14:paraId="1EDCB05B" w14:textId="77777777" w:rsidR="006B59DA" w:rsidRPr="006B59DA" w:rsidRDefault="006B59DA" w:rsidP="006B59DA"/>
    <w:p w14:paraId="48F12F3F" w14:textId="1EDB149E" w:rsidR="006B59DA" w:rsidRPr="006B59DA" w:rsidRDefault="006B59DA" w:rsidP="006B59DA">
      <w:pPr>
        <w:pStyle w:val="Caption"/>
        <w:keepNext/>
        <w:rPr>
          <w:i w:val="0"/>
          <w:sz w:val="22"/>
          <w:szCs w:val="22"/>
        </w:rPr>
      </w:pPr>
      <w:r w:rsidRPr="006B59DA">
        <w:rPr>
          <w:sz w:val="22"/>
          <w:szCs w:val="22"/>
        </w:rPr>
        <w:t xml:space="preserve">Table </w:t>
      </w:r>
      <w:r w:rsidRPr="006B59DA">
        <w:rPr>
          <w:sz w:val="22"/>
          <w:szCs w:val="22"/>
        </w:rPr>
        <w:fldChar w:fldCharType="begin"/>
      </w:r>
      <w:r w:rsidRPr="006B59DA">
        <w:rPr>
          <w:sz w:val="22"/>
          <w:szCs w:val="22"/>
        </w:rPr>
        <w:instrText xml:space="preserve"> SEQ Table \* ARABIC </w:instrText>
      </w:r>
      <w:r w:rsidRPr="006B59DA">
        <w:rPr>
          <w:sz w:val="22"/>
          <w:szCs w:val="22"/>
        </w:rPr>
        <w:fldChar w:fldCharType="separate"/>
      </w:r>
      <w:r w:rsidR="008F0828">
        <w:rPr>
          <w:noProof/>
          <w:sz w:val="22"/>
          <w:szCs w:val="22"/>
        </w:rPr>
        <w:t>2</w:t>
      </w:r>
      <w:r w:rsidRPr="006B59DA">
        <w:rPr>
          <w:sz w:val="22"/>
          <w:szCs w:val="22"/>
        </w:rPr>
        <w:fldChar w:fldCharType="end"/>
      </w:r>
      <w:r>
        <w:rPr>
          <w:sz w:val="22"/>
          <w:szCs w:val="22"/>
        </w:rPr>
        <w:t xml:space="preserve"> </w:t>
      </w:r>
      <w:r w:rsidRPr="001D027F">
        <w:rPr>
          <w:sz w:val="24"/>
          <w:szCs w:val="24"/>
        </w:rPr>
        <w:t>summary of the effects of shift and tilt of the orbit at the source position</w:t>
      </w:r>
    </w:p>
    <w:tbl>
      <w:tblPr>
        <w:tblStyle w:val="TableGrid11"/>
        <w:tblW w:w="0" w:type="auto"/>
        <w:tblInd w:w="113" w:type="dxa"/>
        <w:tblLook w:val="04A0" w:firstRow="1" w:lastRow="0" w:firstColumn="1" w:lastColumn="0" w:noHBand="0" w:noVBand="1"/>
      </w:tblPr>
      <w:tblGrid>
        <w:gridCol w:w="1354"/>
        <w:gridCol w:w="3143"/>
        <w:gridCol w:w="1249"/>
        <w:gridCol w:w="1116"/>
        <w:gridCol w:w="2154"/>
      </w:tblGrid>
      <w:tr w:rsidR="006B59DA" w:rsidRPr="001D027F" w14:paraId="725100E8" w14:textId="77777777" w:rsidTr="006B59DA">
        <w:tc>
          <w:tcPr>
            <w:tcW w:w="1354" w:type="dxa"/>
          </w:tcPr>
          <w:p w14:paraId="2BFDBC4D"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Shift / Tilt</w:t>
            </w:r>
          </w:p>
        </w:tc>
        <w:tc>
          <w:tcPr>
            <w:tcW w:w="3143" w:type="dxa"/>
          </w:tcPr>
          <w:p w14:paraId="402DA625"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Total photons</w:t>
            </w:r>
          </w:p>
        </w:tc>
        <w:tc>
          <w:tcPr>
            <w:tcW w:w="1249" w:type="dxa"/>
          </w:tcPr>
          <w:p w14:paraId="324BC0EB" w14:textId="77777777" w:rsidR="006B59DA" w:rsidRPr="001D027F" w:rsidRDefault="006B59DA" w:rsidP="00446373">
            <w:pPr>
              <w:jc w:val="center"/>
              <w:rPr>
                <w:rFonts w:eastAsia="SimSun"/>
                <w:color w:val="000000"/>
                <w:sz w:val="24"/>
                <w:szCs w:val="24"/>
              </w:rPr>
            </w:pPr>
            <w:r w:rsidRPr="001D027F">
              <w:rPr>
                <w:rFonts w:ascii="Symbol" w:eastAsia="SimSun" w:hAnsi="Symbol"/>
                <w:color w:val="000000"/>
                <w:sz w:val="24"/>
                <w:szCs w:val="24"/>
              </w:rPr>
              <w:t></w:t>
            </w:r>
            <w:r w:rsidRPr="001D027F">
              <w:rPr>
                <w:rFonts w:eastAsia="SimSun"/>
                <w:color w:val="000000"/>
                <w:sz w:val="24"/>
                <w:szCs w:val="24"/>
                <w:vertAlign w:val="subscript"/>
              </w:rPr>
              <w:t>x</w:t>
            </w:r>
            <w:r w:rsidRPr="001D027F">
              <w:rPr>
                <w:rFonts w:eastAsia="SimSun"/>
                <w:color w:val="000000"/>
                <w:sz w:val="24"/>
                <w:szCs w:val="24"/>
              </w:rPr>
              <w:t xml:space="preserve"> (</w:t>
            </w:r>
            <w:r w:rsidRPr="001D027F">
              <w:rPr>
                <w:rFonts w:ascii="Symbol" w:eastAsia="SimSun" w:hAnsi="Symbol"/>
                <w:color w:val="000000"/>
                <w:sz w:val="24"/>
                <w:szCs w:val="24"/>
              </w:rPr>
              <w:t></w:t>
            </w:r>
            <w:r w:rsidRPr="001D027F">
              <w:rPr>
                <w:rFonts w:eastAsia="SimSun"/>
                <w:color w:val="000000"/>
                <w:sz w:val="24"/>
                <w:szCs w:val="24"/>
              </w:rPr>
              <w:t>m)</w:t>
            </w:r>
          </w:p>
        </w:tc>
        <w:tc>
          <w:tcPr>
            <w:tcW w:w="1116" w:type="dxa"/>
          </w:tcPr>
          <w:p w14:paraId="1F34CB4B" w14:textId="77777777" w:rsidR="006B59DA" w:rsidRPr="001D027F" w:rsidRDefault="006B59DA" w:rsidP="00446373">
            <w:pPr>
              <w:jc w:val="center"/>
              <w:rPr>
                <w:rFonts w:eastAsia="SimSun"/>
                <w:color w:val="000000"/>
                <w:sz w:val="24"/>
                <w:szCs w:val="24"/>
              </w:rPr>
            </w:pPr>
            <w:r w:rsidRPr="001D027F">
              <w:rPr>
                <w:rFonts w:ascii="Symbol" w:eastAsia="SimSun" w:hAnsi="Symbol"/>
                <w:color w:val="000000"/>
                <w:sz w:val="24"/>
                <w:szCs w:val="24"/>
              </w:rPr>
              <w:t></w:t>
            </w:r>
            <w:r w:rsidRPr="001D027F">
              <w:rPr>
                <w:rFonts w:eastAsia="SimSun"/>
                <w:color w:val="000000"/>
                <w:sz w:val="24"/>
                <w:szCs w:val="24"/>
                <w:vertAlign w:val="subscript"/>
              </w:rPr>
              <w:t xml:space="preserve">y </w:t>
            </w:r>
            <w:r w:rsidRPr="001D027F">
              <w:rPr>
                <w:rFonts w:eastAsia="SimSun"/>
                <w:color w:val="000000"/>
                <w:sz w:val="24"/>
                <w:szCs w:val="24"/>
              </w:rPr>
              <w:t>(</w:t>
            </w:r>
            <w:r w:rsidRPr="001D027F">
              <w:rPr>
                <w:rFonts w:ascii="Symbol" w:eastAsia="SimSun" w:hAnsi="Symbol"/>
                <w:color w:val="000000"/>
                <w:sz w:val="24"/>
                <w:szCs w:val="24"/>
              </w:rPr>
              <w:t></w:t>
            </w:r>
            <w:r w:rsidRPr="001D027F">
              <w:rPr>
                <w:rFonts w:eastAsia="SimSun"/>
                <w:color w:val="000000"/>
                <w:sz w:val="24"/>
                <w:szCs w:val="24"/>
              </w:rPr>
              <w:t>m)</w:t>
            </w:r>
          </w:p>
        </w:tc>
        <w:tc>
          <w:tcPr>
            <w:tcW w:w="2154" w:type="dxa"/>
          </w:tcPr>
          <w:p w14:paraId="4767C081"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x-centre (</w:t>
            </w:r>
            <w:r w:rsidRPr="001D027F">
              <w:rPr>
                <w:rFonts w:ascii="Symbol" w:eastAsia="SimSun" w:hAnsi="Symbol"/>
                <w:color w:val="000000"/>
                <w:sz w:val="24"/>
                <w:szCs w:val="24"/>
              </w:rPr>
              <w:t></w:t>
            </w:r>
            <w:r w:rsidRPr="001D027F">
              <w:rPr>
                <w:rFonts w:eastAsia="SimSun"/>
                <w:color w:val="000000"/>
                <w:sz w:val="24"/>
                <w:szCs w:val="24"/>
              </w:rPr>
              <w:t>m)</w:t>
            </w:r>
          </w:p>
        </w:tc>
      </w:tr>
      <w:tr w:rsidR="006B59DA" w:rsidRPr="001D027F" w14:paraId="6683D4B9" w14:textId="77777777" w:rsidTr="006B59DA">
        <w:tc>
          <w:tcPr>
            <w:tcW w:w="1354" w:type="dxa"/>
          </w:tcPr>
          <w:p w14:paraId="289CC1A3"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0</w:t>
            </w:r>
          </w:p>
        </w:tc>
        <w:tc>
          <w:tcPr>
            <w:tcW w:w="3143" w:type="dxa"/>
          </w:tcPr>
          <w:p w14:paraId="20BD5FB6"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3.99x10</w:t>
            </w:r>
            <w:r w:rsidRPr="001D027F">
              <w:rPr>
                <w:rFonts w:eastAsia="SimSun"/>
                <w:color w:val="000000"/>
                <w:sz w:val="24"/>
                <w:szCs w:val="24"/>
                <w:vertAlign w:val="superscript"/>
              </w:rPr>
              <w:t>14</w:t>
            </w:r>
            <w:r w:rsidRPr="001D027F">
              <w:rPr>
                <w:rFonts w:eastAsia="SimSun"/>
                <w:color w:val="000000"/>
                <w:sz w:val="24"/>
                <w:szCs w:val="24"/>
              </w:rPr>
              <w:t xml:space="preserve"> [</w:t>
            </w:r>
            <w:r>
              <w:rPr>
                <w:rFonts w:eastAsia="SimSun"/>
                <w:color w:val="000000"/>
                <w:sz w:val="24"/>
                <w:szCs w:val="24"/>
              </w:rPr>
              <w:t>79.8</w:t>
            </w:r>
            <w:r w:rsidRPr="001D027F">
              <w:rPr>
                <w:rFonts w:eastAsia="SimSun"/>
                <w:color w:val="000000"/>
                <w:sz w:val="24"/>
                <w:szCs w:val="24"/>
              </w:rPr>
              <w:t>%]</w:t>
            </w:r>
          </w:p>
        </w:tc>
        <w:tc>
          <w:tcPr>
            <w:tcW w:w="1249" w:type="dxa"/>
          </w:tcPr>
          <w:p w14:paraId="1C0D8643"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10.35</w:t>
            </w:r>
          </w:p>
        </w:tc>
        <w:tc>
          <w:tcPr>
            <w:tcW w:w="1116" w:type="dxa"/>
          </w:tcPr>
          <w:p w14:paraId="4DE47435"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20.88</w:t>
            </w:r>
          </w:p>
        </w:tc>
        <w:tc>
          <w:tcPr>
            <w:tcW w:w="2154" w:type="dxa"/>
          </w:tcPr>
          <w:p w14:paraId="504AF41D"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-0.06</w:t>
            </w:r>
          </w:p>
        </w:tc>
      </w:tr>
      <w:tr w:rsidR="006B59DA" w:rsidRPr="001D027F" w14:paraId="1B205B65" w14:textId="77777777" w:rsidTr="006B59DA">
        <w:tc>
          <w:tcPr>
            <w:tcW w:w="1354" w:type="dxa"/>
          </w:tcPr>
          <w:p w14:paraId="6A84B564"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50 (</w:t>
            </w:r>
            <w:r w:rsidRPr="001D027F">
              <w:rPr>
                <w:rFonts w:ascii="Symbol" w:eastAsia="SimSun" w:hAnsi="Symbol"/>
                <w:color w:val="000000"/>
                <w:sz w:val="24"/>
                <w:szCs w:val="24"/>
              </w:rPr>
              <w:t></w:t>
            </w:r>
            <w:r w:rsidRPr="001D027F">
              <w:rPr>
                <w:rFonts w:eastAsia="SimSun"/>
                <w:color w:val="000000"/>
                <w:sz w:val="24"/>
                <w:szCs w:val="24"/>
              </w:rPr>
              <w:t>m)</w:t>
            </w:r>
          </w:p>
        </w:tc>
        <w:tc>
          <w:tcPr>
            <w:tcW w:w="3143" w:type="dxa"/>
          </w:tcPr>
          <w:p w14:paraId="002FA4A9"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3.97x10</w:t>
            </w:r>
            <w:r w:rsidRPr="001D027F">
              <w:rPr>
                <w:rFonts w:eastAsia="SimSun"/>
                <w:color w:val="000000"/>
                <w:sz w:val="24"/>
                <w:szCs w:val="24"/>
                <w:vertAlign w:val="superscript"/>
              </w:rPr>
              <w:t>14</w:t>
            </w:r>
            <w:r w:rsidRPr="001D027F">
              <w:rPr>
                <w:rFonts w:eastAsia="SimSun"/>
                <w:color w:val="000000"/>
                <w:sz w:val="24"/>
                <w:szCs w:val="24"/>
              </w:rPr>
              <w:t xml:space="preserve"> [</w:t>
            </w:r>
            <w:r>
              <w:rPr>
                <w:rFonts w:eastAsia="SimSun"/>
                <w:color w:val="000000"/>
                <w:sz w:val="24"/>
                <w:szCs w:val="24"/>
              </w:rPr>
              <w:t>79.4</w:t>
            </w:r>
            <w:r w:rsidRPr="001D027F">
              <w:rPr>
                <w:rFonts w:eastAsia="SimSun"/>
                <w:color w:val="000000"/>
                <w:sz w:val="24"/>
                <w:szCs w:val="24"/>
              </w:rPr>
              <w:t>%]</w:t>
            </w:r>
          </w:p>
        </w:tc>
        <w:tc>
          <w:tcPr>
            <w:tcW w:w="1249" w:type="dxa"/>
          </w:tcPr>
          <w:p w14:paraId="3ECC8704"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10.79</w:t>
            </w:r>
          </w:p>
        </w:tc>
        <w:tc>
          <w:tcPr>
            <w:tcW w:w="1116" w:type="dxa"/>
          </w:tcPr>
          <w:p w14:paraId="476470F5"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20.90</w:t>
            </w:r>
          </w:p>
        </w:tc>
        <w:tc>
          <w:tcPr>
            <w:tcW w:w="2154" w:type="dxa"/>
          </w:tcPr>
          <w:p w14:paraId="734E3A52"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12.11</w:t>
            </w:r>
          </w:p>
        </w:tc>
      </w:tr>
      <w:tr w:rsidR="006B59DA" w:rsidRPr="001D027F" w14:paraId="3F70A5B9" w14:textId="77777777" w:rsidTr="006B59DA">
        <w:tc>
          <w:tcPr>
            <w:tcW w:w="1354" w:type="dxa"/>
          </w:tcPr>
          <w:p w14:paraId="435EF20E" w14:textId="77777777" w:rsidR="006B59DA" w:rsidRPr="001D027F" w:rsidRDefault="006B59DA" w:rsidP="00446373">
            <w:pPr>
              <w:jc w:val="center"/>
              <w:rPr>
                <w:rFonts w:eastAsia="SimSun"/>
                <w:color w:val="000000"/>
                <w:sz w:val="24"/>
                <w:szCs w:val="24"/>
              </w:rPr>
            </w:pPr>
            <w:r>
              <w:rPr>
                <w:rFonts w:eastAsia="SimSun"/>
                <w:color w:val="000000"/>
                <w:sz w:val="24"/>
                <w:szCs w:val="24"/>
              </w:rPr>
              <w:t>15</w:t>
            </w:r>
            <w:r w:rsidRPr="001D027F">
              <w:rPr>
                <w:rFonts w:eastAsia="SimSun"/>
                <w:color w:val="000000"/>
                <w:sz w:val="24"/>
                <w:szCs w:val="24"/>
              </w:rPr>
              <w:t>0 (</w:t>
            </w:r>
            <w:r w:rsidRPr="001D027F">
              <w:rPr>
                <w:rFonts w:ascii="Symbol" w:eastAsia="SimSun" w:hAnsi="Symbol"/>
                <w:color w:val="000000"/>
                <w:sz w:val="24"/>
                <w:szCs w:val="24"/>
              </w:rPr>
              <w:t></w:t>
            </w:r>
            <w:r w:rsidRPr="001D027F">
              <w:rPr>
                <w:rFonts w:eastAsia="SimSun"/>
                <w:color w:val="000000"/>
                <w:sz w:val="24"/>
                <w:szCs w:val="24"/>
              </w:rPr>
              <w:t>m)</w:t>
            </w:r>
          </w:p>
        </w:tc>
        <w:tc>
          <w:tcPr>
            <w:tcW w:w="3143" w:type="dxa"/>
          </w:tcPr>
          <w:p w14:paraId="2C78DE0D" w14:textId="77777777" w:rsidR="006B59DA" w:rsidRPr="00583CE7" w:rsidRDefault="006B59DA" w:rsidP="00446373">
            <w:pPr>
              <w:jc w:val="center"/>
              <w:rPr>
                <w:rFonts w:eastAsia="SimSun"/>
                <w:color w:val="000000"/>
                <w:sz w:val="24"/>
                <w:szCs w:val="24"/>
              </w:rPr>
            </w:pPr>
            <w:r>
              <w:rPr>
                <w:rFonts w:eastAsia="SimSun"/>
                <w:color w:val="000000"/>
                <w:sz w:val="24"/>
                <w:szCs w:val="24"/>
              </w:rPr>
              <w:t>3.70x</w:t>
            </w:r>
            <w:r w:rsidRPr="001D027F">
              <w:rPr>
                <w:rFonts w:eastAsia="SimSun"/>
                <w:color w:val="000000"/>
                <w:sz w:val="24"/>
                <w:szCs w:val="24"/>
              </w:rPr>
              <w:t>10</w:t>
            </w:r>
            <w:r>
              <w:rPr>
                <w:rFonts w:eastAsia="SimSun"/>
                <w:color w:val="000000"/>
                <w:sz w:val="24"/>
                <w:szCs w:val="24"/>
                <w:vertAlign w:val="superscript"/>
              </w:rPr>
              <w:t>14</w:t>
            </w:r>
            <w:r>
              <w:rPr>
                <w:rFonts w:eastAsia="SimSun" w:hint="eastAsia"/>
                <w:color w:val="000000"/>
                <w:sz w:val="24"/>
                <w:szCs w:val="24"/>
                <w:lang w:eastAsia="zh-CN"/>
              </w:rPr>
              <w:t>[</w:t>
            </w:r>
            <w:r>
              <w:rPr>
                <w:rFonts w:eastAsia="SimSun"/>
                <w:color w:val="000000"/>
                <w:sz w:val="24"/>
                <w:szCs w:val="24"/>
                <w:lang w:eastAsia="zh-CN"/>
              </w:rPr>
              <w:t>74.1%]</w:t>
            </w:r>
          </w:p>
        </w:tc>
        <w:tc>
          <w:tcPr>
            <w:tcW w:w="1249" w:type="dxa"/>
          </w:tcPr>
          <w:p w14:paraId="33EB5FD5" w14:textId="77777777" w:rsidR="006B59DA" w:rsidRPr="001D027F" w:rsidRDefault="006B59DA" w:rsidP="00446373">
            <w:pPr>
              <w:jc w:val="center"/>
              <w:rPr>
                <w:rFonts w:eastAsia="SimSun"/>
                <w:color w:val="000000"/>
                <w:sz w:val="24"/>
                <w:szCs w:val="24"/>
              </w:rPr>
            </w:pPr>
            <w:r>
              <w:rPr>
                <w:rFonts w:eastAsia="SimSun"/>
                <w:color w:val="000000"/>
                <w:sz w:val="24"/>
                <w:szCs w:val="24"/>
              </w:rPr>
              <w:t>9.76</w:t>
            </w:r>
          </w:p>
        </w:tc>
        <w:tc>
          <w:tcPr>
            <w:tcW w:w="1116" w:type="dxa"/>
          </w:tcPr>
          <w:p w14:paraId="67C83050" w14:textId="77777777" w:rsidR="006B59DA" w:rsidRPr="001D027F" w:rsidRDefault="006B59DA" w:rsidP="00446373">
            <w:pPr>
              <w:jc w:val="center"/>
              <w:rPr>
                <w:rFonts w:eastAsia="SimSun"/>
                <w:color w:val="000000"/>
                <w:sz w:val="24"/>
                <w:szCs w:val="24"/>
              </w:rPr>
            </w:pPr>
            <w:r>
              <w:rPr>
                <w:rFonts w:eastAsia="SimSun"/>
                <w:color w:val="000000"/>
                <w:sz w:val="24"/>
                <w:szCs w:val="24"/>
              </w:rPr>
              <w:t>20.97</w:t>
            </w:r>
          </w:p>
        </w:tc>
        <w:tc>
          <w:tcPr>
            <w:tcW w:w="2154" w:type="dxa"/>
          </w:tcPr>
          <w:p w14:paraId="05F26746" w14:textId="77777777" w:rsidR="006B59DA" w:rsidRPr="001D027F" w:rsidRDefault="006B59DA" w:rsidP="00446373">
            <w:pPr>
              <w:jc w:val="center"/>
              <w:rPr>
                <w:rFonts w:eastAsia="SimSun"/>
                <w:color w:val="000000"/>
                <w:sz w:val="24"/>
                <w:szCs w:val="24"/>
              </w:rPr>
            </w:pPr>
            <w:r>
              <w:rPr>
                <w:rFonts w:eastAsia="SimSun"/>
                <w:color w:val="000000"/>
                <w:sz w:val="24"/>
                <w:szCs w:val="24"/>
              </w:rPr>
              <w:t>24.00</w:t>
            </w:r>
          </w:p>
        </w:tc>
      </w:tr>
      <w:tr w:rsidR="006B59DA" w:rsidRPr="001D027F" w14:paraId="37A51623" w14:textId="77777777" w:rsidTr="006B59DA">
        <w:tc>
          <w:tcPr>
            <w:tcW w:w="1354" w:type="dxa"/>
          </w:tcPr>
          <w:p w14:paraId="5F927403" w14:textId="77777777" w:rsidR="006B59DA" w:rsidRPr="001D027F" w:rsidRDefault="006B59DA" w:rsidP="00446373">
            <w:pPr>
              <w:jc w:val="center"/>
              <w:rPr>
                <w:rFonts w:eastAsia="SimSun"/>
                <w:color w:val="000000"/>
                <w:sz w:val="24"/>
                <w:szCs w:val="24"/>
              </w:rPr>
            </w:pPr>
            <w:r>
              <w:rPr>
                <w:rFonts w:eastAsia="SimSun"/>
                <w:color w:val="000000"/>
                <w:sz w:val="24"/>
                <w:szCs w:val="24"/>
              </w:rPr>
              <w:t>25</w:t>
            </w:r>
            <w:r w:rsidRPr="001D027F">
              <w:rPr>
                <w:rFonts w:eastAsia="SimSun"/>
                <w:color w:val="000000"/>
                <w:sz w:val="24"/>
                <w:szCs w:val="24"/>
              </w:rPr>
              <w:t>0 (</w:t>
            </w:r>
            <w:r w:rsidRPr="001D027F">
              <w:rPr>
                <w:rFonts w:ascii="Symbol" w:eastAsia="SimSun" w:hAnsi="Symbol"/>
                <w:color w:val="000000"/>
                <w:sz w:val="24"/>
                <w:szCs w:val="24"/>
              </w:rPr>
              <w:t></w:t>
            </w:r>
            <w:r w:rsidRPr="001D027F">
              <w:rPr>
                <w:rFonts w:eastAsia="SimSun"/>
                <w:color w:val="000000"/>
                <w:sz w:val="24"/>
                <w:szCs w:val="24"/>
              </w:rPr>
              <w:t>m)</w:t>
            </w:r>
          </w:p>
        </w:tc>
        <w:tc>
          <w:tcPr>
            <w:tcW w:w="3143" w:type="dxa"/>
          </w:tcPr>
          <w:p w14:paraId="10796DB6" w14:textId="77777777" w:rsidR="006B59DA" w:rsidRPr="00583CE7" w:rsidRDefault="006B59DA" w:rsidP="00446373">
            <w:pPr>
              <w:jc w:val="center"/>
              <w:rPr>
                <w:rFonts w:eastAsia="SimSun"/>
                <w:color w:val="000000"/>
                <w:sz w:val="24"/>
                <w:szCs w:val="24"/>
              </w:rPr>
            </w:pPr>
            <w:r>
              <w:rPr>
                <w:rFonts w:eastAsia="SimSun"/>
                <w:color w:val="000000"/>
                <w:sz w:val="24"/>
                <w:szCs w:val="24"/>
              </w:rPr>
              <w:t>3.65x</w:t>
            </w:r>
            <w:r w:rsidRPr="001D027F">
              <w:rPr>
                <w:rFonts w:eastAsia="SimSun"/>
                <w:color w:val="000000"/>
                <w:sz w:val="24"/>
                <w:szCs w:val="24"/>
              </w:rPr>
              <w:t>10</w:t>
            </w:r>
            <w:r>
              <w:rPr>
                <w:rFonts w:eastAsia="SimSun"/>
                <w:color w:val="000000"/>
                <w:sz w:val="24"/>
                <w:szCs w:val="24"/>
                <w:vertAlign w:val="superscript"/>
              </w:rPr>
              <w:t>13</w:t>
            </w:r>
            <w:r>
              <w:rPr>
                <w:rFonts w:eastAsia="SimSun" w:hint="eastAsia"/>
                <w:color w:val="000000"/>
                <w:sz w:val="24"/>
                <w:szCs w:val="24"/>
                <w:lang w:eastAsia="zh-CN"/>
              </w:rPr>
              <w:t>[</w:t>
            </w:r>
            <w:r>
              <w:rPr>
                <w:rFonts w:eastAsia="SimSun"/>
                <w:color w:val="000000"/>
                <w:sz w:val="24"/>
                <w:szCs w:val="24"/>
                <w:lang w:eastAsia="zh-CN"/>
              </w:rPr>
              <w:t>7.31%]</w:t>
            </w:r>
          </w:p>
        </w:tc>
        <w:tc>
          <w:tcPr>
            <w:tcW w:w="1249" w:type="dxa"/>
          </w:tcPr>
          <w:p w14:paraId="1D7291B2" w14:textId="77777777" w:rsidR="006B59DA" w:rsidRPr="001D027F" w:rsidRDefault="006B59DA" w:rsidP="00446373">
            <w:pPr>
              <w:jc w:val="center"/>
              <w:rPr>
                <w:rFonts w:eastAsia="SimSun"/>
                <w:color w:val="000000"/>
                <w:sz w:val="24"/>
                <w:szCs w:val="24"/>
              </w:rPr>
            </w:pPr>
            <w:r>
              <w:rPr>
                <w:rFonts w:eastAsia="SimSun"/>
                <w:color w:val="000000"/>
                <w:sz w:val="24"/>
                <w:szCs w:val="24"/>
              </w:rPr>
              <w:t>10.70</w:t>
            </w:r>
          </w:p>
        </w:tc>
        <w:tc>
          <w:tcPr>
            <w:tcW w:w="1116" w:type="dxa"/>
          </w:tcPr>
          <w:p w14:paraId="4F4C2471" w14:textId="77777777" w:rsidR="006B59DA" w:rsidRPr="001D027F" w:rsidRDefault="006B59DA" w:rsidP="00446373">
            <w:pPr>
              <w:jc w:val="center"/>
              <w:rPr>
                <w:rFonts w:eastAsia="SimSun"/>
                <w:color w:val="000000"/>
                <w:sz w:val="24"/>
                <w:szCs w:val="24"/>
              </w:rPr>
            </w:pPr>
            <w:r>
              <w:rPr>
                <w:rFonts w:eastAsia="SimSun"/>
                <w:color w:val="000000"/>
                <w:sz w:val="24"/>
                <w:szCs w:val="24"/>
              </w:rPr>
              <w:t>21.69</w:t>
            </w:r>
          </w:p>
        </w:tc>
        <w:tc>
          <w:tcPr>
            <w:tcW w:w="2154" w:type="dxa"/>
          </w:tcPr>
          <w:p w14:paraId="371EE788" w14:textId="77777777" w:rsidR="006B59DA" w:rsidRPr="001D027F" w:rsidRDefault="006B59DA" w:rsidP="00446373">
            <w:pPr>
              <w:jc w:val="center"/>
              <w:rPr>
                <w:rFonts w:eastAsia="SimSun"/>
                <w:color w:val="000000"/>
                <w:sz w:val="24"/>
                <w:szCs w:val="24"/>
              </w:rPr>
            </w:pPr>
            <w:r>
              <w:rPr>
                <w:rFonts w:eastAsia="SimSun"/>
                <w:color w:val="000000"/>
                <w:sz w:val="24"/>
                <w:szCs w:val="24"/>
              </w:rPr>
              <w:t>20.10</w:t>
            </w:r>
          </w:p>
        </w:tc>
      </w:tr>
      <w:tr w:rsidR="006B59DA" w:rsidRPr="001D027F" w14:paraId="7E549330" w14:textId="77777777" w:rsidTr="006B59DA">
        <w:tc>
          <w:tcPr>
            <w:tcW w:w="1354" w:type="dxa"/>
          </w:tcPr>
          <w:p w14:paraId="534F0C5D"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5 (</w:t>
            </w:r>
            <w:r w:rsidRPr="001D027F">
              <w:rPr>
                <w:rFonts w:ascii="Symbol" w:eastAsia="SimSun" w:hAnsi="Symbol"/>
                <w:color w:val="000000"/>
                <w:sz w:val="24"/>
                <w:szCs w:val="24"/>
              </w:rPr>
              <w:t></w:t>
            </w:r>
            <w:r w:rsidRPr="001D027F">
              <w:rPr>
                <w:rFonts w:eastAsia="SimSun"/>
                <w:color w:val="000000"/>
                <w:sz w:val="24"/>
                <w:szCs w:val="24"/>
              </w:rPr>
              <w:t>rad)</w:t>
            </w:r>
          </w:p>
        </w:tc>
        <w:tc>
          <w:tcPr>
            <w:tcW w:w="3143" w:type="dxa"/>
          </w:tcPr>
          <w:p w14:paraId="1A9A28D9"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3.96x10</w:t>
            </w:r>
            <w:r w:rsidRPr="001D027F">
              <w:rPr>
                <w:rFonts w:eastAsia="SimSun"/>
                <w:color w:val="000000"/>
                <w:sz w:val="24"/>
                <w:szCs w:val="24"/>
                <w:vertAlign w:val="superscript"/>
              </w:rPr>
              <w:t>14</w:t>
            </w:r>
            <w:r>
              <w:rPr>
                <w:rFonts w:eastAsia="SimSun"/>
                <w:color w:val="000000"/>
                <w:sz w:val="24"/>
                <w:szCs w:val="24"/>
              </w:rPr>
              <w:t xml:space="preserve"> [7</w:t>
            </w:r>
            <w:r w:rsidRPr="001D027F">
              <w:rPr>
                <w:rFonts w:eastAsia="SimSun"/>
                <w:color w:val="000000"/>
                <w:sz w:val="24"/>
                <w:szCs w:val="24"/>
              </w:rPr>
              <w:t>9.2%]</w:t>
            </w:r>
          </w:p>
        </w:tc>
        <w:tc>
          <w:tcPr>
            <w:tcW w:w="1249" w:type="dxa"/>
          </w:tcPr>
          <w:p w14:paraId="271DD73D"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11.05</w:t>
            </w:r>
          </w:p>
        </w:tc>
        <w:tc>
          <w:tcPr>
            <w:tcW w:w="1116" w:type="dxa"/>
          </w:tcPr>
          <w:p w14:paraId="3ED700CC"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20.89</w:t>
            </w:r>
          </w:p>
        </w:tc>
        <w:tc>
          <w:tcPr>
            <w:tcW w:w="2154" w:type="dxa"/>
          </w:tcPr>
          <w:p w14:paraId="59467071"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-5.35</w:t>
            </w:r>
          </w:p>
        </w:tc>
      </w:tr>
      <w:tr w:rsidR="006B59DA" w:rsidRPr="001D027F" w14:paraId="6AD46418" w14:textId="77777777" w:rsidTr="006B59DA">
        <w:tc>
          <w:tcPr>
            <w:tcW w:w="1354" w:type="dxa"/>
          </w:tcPr>
          <w:p w14:paraId="0D9F871C"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10 (</w:t>
            </w:r>
            <w:r w:rsidRPr="001D027F">
              <w:rPr>
                <w:rFonts w:ascii="Symbol" w:eastAsia="SimSun" w:hAnsi="Symbol"/>
                <w:color w:val="000000"/>
                <w:sz w:val="24"/>
                <w:szCs w:val="24"/>
              </w:rPr>
              <w:t></w:t>
            </w:r>
            <w:r w:rsidRPr="001D027F">
              <w:rPr>
                <w:rFonts w:eastAsia="SimSun"/>
                <w:color w:val="000000"/>
                <w:sz w:val="24"/>
                <w:szCs w:val="24"/>
              </w:rPr>
              <w:t>rad)</w:t>
            </w:r>
          </w:p>
        </w:tc>
        <w:tc>
          <w:tcPr>
            <w:tcW w:w="3143" w:type="dxa"/>
          </w:tcPr>
          <w:p w14:paraId="3C0EFB96"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3.85x10</w:t>
            </w:r>
            <w:r w:rsidRPr="001D027F">
              <w:rPr>
                <w:rFonts w:eastAsia="SimSun"/>
                <w:color w:val="000000"/>
                <w:sz w:val="24"/>
                <w:szCs w:val="24"/>
                <w:vertAlign w:val="superscript"/>
              </w:rPr>
              <w:t>14</w:t>
            </w:r>
            <w:r w:rsidRPr="001D027F">
              <w:rPr>
                <w:rFonts w:eastAsia="SimSun"/>
                <w:color w:val="000000"/>
                <w:sz w:val="24"/>
                <w:szCs w:val="24"/>
              </w:rPr>
              <w:t xml:space="preserve"> [</w:t>
            </w:r>
            <w:r>
              <w:rPr>
                <w:rFonts w:eastAsia="SimSun"/>
                <w:color w:val="000000"/>
                <w:sz w:val="24"/>
                <w:szCs w:val="24"/>
              </w:rPr>
              <w:t>77.0</w:t>
            </w:r>
            <w:r w:rsidRPr="001D027F">
              <w:rPr>
                <w:rFonts w:eastAsia="SimSun"/>
                <w:color w:val="000000"/>
                <w:sz w:val="24"/>
                <w:szCs w:val="24"/>
              </w:rPr>
              <w:t>%]</w:t>
            </w:r>
          </w:p>
        </w:tc>
        <w:tc>
          <w:tcPr>
            <w:tcW w:w="1249" w:type="dxa"/>
          </w:tcPr>
          <w:p w14:paraId="25D68F19"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11.16</w:t>
            </w:r>
          </w:p>
        </w:tc>
        <w:tc>
          <w:tcPr>
            <w:tcW w:w="1116" w:type="dxa"/>
          </w:tcPr>
          <w:p w14:paraId="333C713F"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20.90</w:t>
            </w:r>
          </w:p>
        </w:tc>
        <w:tc>
          <w:tcPr>
            <w:tcW w:w="2154" w:type="dxa"/>
          </w:tcPr>
          <w:p w14:paraId="30D15C73"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-10.76</w:t>
            </w:r>
          </w:p>
        </w:tc>
      </w:tr>
      <w:tr w:rsidR="006B59DA" w:rsidRPr="001D027F" w14:paraId="1856A419" w14:textId="77777777" w:rsidTr="006B59DA">
        <w:tc>
          <w:tcPr>
            <w:tcW w:w="1354" w:type="dxa"/>
          </w:tcPr>
          <w:p w14:paraId="7110CF06"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20 (</w:t>
            </w:r>
            <w:r w:rsidRPr="001D027F">
              <w:rPr>
                <w:rFonts w:ascii="Symbol" w:eastAsia="SimSun" w:hAnsi="Symbol"/>
                <w:color w:val="000000"/>
                <w:sz w:val="24"/>
                <w:szCs w:val="24"/>
              </w:rPr>
              <w:t></w:t>
            </w:r>
            <w:r w:rsidRPr="001D027F">
              <w:rPr>
                <w:rFonts w:eastAsia="SimSun"/>
                <w:color w:val="000000"/>
                <w:sz w:val="24"/>
                <w:szCs w:val="24"/>
              </w:rPr>
              <w:t>rad)</w:t>
            </w:r>
          </w:p>
        </w:tc>
        <w:tc>
          <w:tcPr>
            <w:tcW w:w="3143" w:type="dxa"/>
          </w:tcPr>
          <w:p w14:paraId="2CE2FF02"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3.46x10</w:t>
            </w:r>
            <w:r w:rsidRPr="001D027F">
              <w:rPr>
                <w:rFonts w:eastAsia="SimSun"/>
                <w:color w:val="000000"/>
                <w:sz w:val="24"/>
                <w:szCs w:val="24"/>
                <w:vertAlign w:val="superscript"/>
              </w:rPr>
              <w:t>14</w:t>
            </w:r>
            <w:r w:rsidRPr="001D027F">
              <w:rPr>
                <w:rFonts w:eastAsia="SimSun"/>
                <w:color w:val="000000"/>
                <w:sz w:val="24"/>
                <w:szCs w:val="24"/>
              </w:rPr>
              <w:t xml:space="preserve"> [</w:t>
            </w:r>
            <w:r>
              <w:rPr>
                <w:rFonts w:eastAsia="SimSun"/>
                <w:color w:val="000000"/>
                <w:sz w:val="24"/>
                <w:szCs w:val="24"/>
              </w:rPr>
              <w:t>69.2</w:t>
            </w:r>
            <w:r w:rsidRPr="001D027F">
              <w:rPr>
                <w:rFonts w:eastAsia="SimSun"/>
                <w:color w:val="000000"/>
                <w:sz w:val="24"/>
                <w:szCs w:val="24"/>
              </w:rPr>
              <w:t>%]</w:t>
            </w:r>
          </w:p>
        </w:tc>
        <w:tc>
          <w:tcPr>
            <w:tcW w:w="1249" w:type="dxa"/>
          </w:tcPr>
          <w:p w14:paraId="1B5DC3E0"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11.86</w:t>
            </w:r>
          </w:p>
        </w:tc>
        <w:tc>
          <w:tcPr>
            <w:tcW w:w="1116" w:type="dxa"/>
          </w:tcPr>
          <w:p w14:paraId="77301B2C"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21.10</w:t>
            </w:r>
          </w:p>
        </w:tc>
        <w:tc>
          <w:tcPr>
            <w:tcW w:w="2154" w:type="dxa"/>
          </w:tcPr>
          <w:p w14:paraId="0B8F6D09" w14:textId="77777777" w:rsidR="006B59DA" w:rsidRPr="001D027F" w:rsidRDefault="006B59DA" w:rsidP="00446373">
            <w:pPr>
              <w:jc w:val="center"/>
              <w:rPr>
                <w:rFonts w:eastAsia="SimSun"/>
                <w:color w:val="000000"/>
                <w:sz w:val="24"/>
                <w:szCs w:val="24"/>
              </w:rPr>
            </w:pPr>
            <w:r w:rsidRPr="001D027F">
              <w:rPr>
                <w:rFonts w:eastAsia="SimSun"/>
                <w:color w:val="000000"/>
                <w:sz w:val="24"/>
                <w:szCs w:val="24"/>
              </w:rPr>
              <w:t>-21.84</w:t>
            </w:r>
          </w:p>
        </w:tc>
      </w:tr>
    </w:tbl>
    <w:p w14:paraId="4555B336" w14:textId="77777777" w:rsidR="006B59DA" w:rsidRPr="006B59DA" w:rsidRDefault="006B59DA" w:rsidP="006B59DA"/>
    <w:p w14:paraId="4B894855" w14:textId="77777777" w:rsidR="008B778C" w:rsidRDefault="008B778C" w:rsidP="00D22708">
      <w:pPr>
        <w:spacing w:after="0"/>
        <w:rPr>
          <w:sz w:val="24"/>
          <w:szCs w:val="24"/>
        </w:rPr>
      </w:pPr>
    </w:p>
    <w:p w14:paraId="6685CE9E" w14:textId="776CFEAD" w:rsidR="00A77F70" w:rsidRPr="00A77F70" w:rsidRDefault="00A77F70" w:rsidP="00A77F70">
      <w:pPr>
        <w:spacing w:after="0"/>
        <w:rPr>
          <w:sz w:val="24"/>
          <w:szCs w:val="24"/>
        </w:rPr>
      </w:pPr>
    </w:p>
    <w:p w14:paraId="6D27EFC0" w14:textId="2983E286" w:rsidR="00EB7E23" w:rsidRDefault="005F2F42" w:rsidP="00EB7E23">
      <w:pPr>
        <w:pStyle w:val="Heading2"/>
      </w:pPr>
      <w:r>
        <w:t>Effect of Lattice parameters changes</w:t>
      </w:r>
    </w:p>
    <w:p w14:paraId="077C714E" w14:textId="229B52DF" w:rsidR="000F4102" w:rsidRDefault="00DF0A35" w:rsidP="00DF0A35">
      <w:pPr>
        <w:rPr>
          <w:sz w:val="24"/>
          <w:szCs w:val="24"/>
        </w:rPr>
      </w:pPr>
      <w:r w:rsidRPr="00911339">
        <w:rPr>
          <w:sz w:val="24"/>
          <w:szCs w:val="24"/>
        </w:rPr>
        <w:t xml:space="preserve">Modifications of the local lattice optics, either deliberate or simply due to residual beating caused by non-perfect linear optics definition, may have an impact on the final image formed at the sample position. The code we developed allows to explore these effects </w:t>
      </w:r>
      <w:commentRangeStart w:id="61"/>
      <w:r w:rsidRPr="00911339">
        <w:rPr>
          <w:sz w:val="24"/>
          <w:szCs w:val="24"/>
        </w:rPr>
        <w:t>in a systematic away</w:t>
      </w:r>
      <w:commentRangeEnd w:id="61"/>
      <w:r w:rsidR="004B5C47">
        <w:rPr>
          <w:rStyle w:val="CommentReference"/>
        </w:rPr>
        <w:commentReference w:id="61"/>
      </w:r>
      <w:r w:rsidRPr="00911339">
        <w:rPr>
          <w:sz w:val="24"/>
          <w:szCs w:val="24"/>
        </w:rPr>
        <w:t>, and to devise a correction strategy. Considering the case of I13-coherence we explored the fo</w:t>
      </w:r>
      <w:r w:rsidR="00A911AB">
        <w:rPr>
          <w:sz w:val="24"/>
          <w:szCs w:val="24"/>
        </w:rPr>
        <w:t xml:space="preserve">rmation of the image at sample </w:t>
      </w:r>
      <w:r w:rsidRPr="00911339">
        <w:rPr>
          <w:sz w:val="24"/>
          <w:szCs w:val="24"/>
        </w:rPr>
        <w:t xml:space="preserve">(see Fig. </w:t>
      </w:r>
      <w:r w:rsidR="00A911AB">
        <w:rPr>
          <w:sz w:val="24"/>
          <w:szCs w:val="24"/>
        </w:rPr>
        <w:t>5</w:t>
      </w:r>
      <w:r w:rsidRPr="00911339">
        <w:rPr>
          <w:sz w:val="24"/>
          <w:szCs w:val="24"/>
        </w:rPr>
        <w:t xml:space="preserve">) as a function of perturbed Twiss parameter at the source, which is a straightforward implementation in the </w:t>
      </w:r>
      <w:r w:rsidRPr="00911339">
        <w:rPr>
          <w:rFonts w:ascii="Courier" w:hAnsi="Courier"/>
          <w:sz w:val="24"/>
          <w:szCs w:val="24"/>
        </w:rPr>
        <w:t>e2s</w:t>
      </w:r>
      <w:r w:rsidRPr="00911339">
        <w:rPr>
          <w:sz w:val="24"/>
          <w:szCs w:val="24"/>
        </w:rPr>
        <w:t xml:space="preserve"> code. </w:t>
      </w:r>
      <w:r w:rsidR="002A3F5E">
        <w:rPr>
          <w:sz w:val="24"/>
          <w:szCs w:val="24"/>
        </w:rPr>
        <w:t>Fig.</w:t>
      </w:r>
      <w:r w:rsidR="00A911AB">
        <w:rPr>
          <w:sz w:val="24"/>
          <w:szCs w:val="24"/>
        </w:rPr>
        <w:t xml:space="preserve"> 6 </w:t>
      </w:r>
      <w:r w:rsidR="002A3F5E">
        <w:rPr>
          <w:sz w:val="24"/>
          <w:szCs w:val="24"/>
        </w:rPr>
        <w:t>show</w:t>
      </w:r>
      <w:r w:rsidR="00A911AB">
        <w:rPr>
          <w:sz w:val="24"/>
          <w:szCs w:val="24"/>
        </w:rPr>
        <w:t>s</w:t>
      </w:r>
      <w:r w:rsidR="002A3F5E">
        <w:rPr>
          <w:sz w:val="24"/>
          <w:szCs w:val="24"/>
        </w:rPr>
        <w:t xml:space="preserve"> the variation of the </w:t>
      </w:r>
      <w:r w:rsidR="00A911AB">
        <w:rPr>
          <w:sz w:val="24"/>
          <w:szCs w:val="24"/>
        </w:rPr>
        <w:t>image size at sample, obtained when the Twiss parameters at the source are scanned individually.</w:t>
      </w:r>
    </w:p>
    <w:p w14:paraId="2551F098" w14:textId="6AEFA96C" w:rsidR="00A911AB" w:rsidRDefault="000F4102" w:rsidP="00A911AB">
      <w:pPr>
        <w:keepNext/>
      </w:pPr>
      <w:r>
        <w:rPr>
          <w:noProof/>
          <w:sz w:val="24"/>
          <w:szCs w:val="24"/>
          <w:lang w:eastAsia="zh-CN"/>
        </w:rPr>
        <w:lastRenderedPageBreak/>
        <mc:AlternateContent>
          <mc:Choice Requires="wpc">
            <w:drawing>
              <wp:inline distT="0" distB="0" distL="0" distR="0" wp14:anchorId="43CF23D4" wp14:editId="67D55D17">
                <wp:extent cx="5830570" cy="4581524"/>
                <wp:effectExtent l="0" t="0" r="0" b="0"/>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 name="Picture 1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57200" y="38100"/>
                            <a:ext cx="4933949" cy="4515748"/>
                          </a:xfrm>
                          <a:prstGeom prst="rect">
                            <a:avLst/>
                          </a:prstGeom>
                        </pic:spPr>
                      </pic:pic>
                    </wpc:wpc>
                  </a:graphicData>
                </a:graphic>
              </wp:inline>
            </w:drawing>
          </mc:Choice>
          <mc:Fallback>
            <w:pict>
              <v:group w14:anchorId="58A247CF" id="Canvas 27" o:spid="_x0000_s1026" editas="canvas" style="width:459.1pt;height:360.75pt;mso-position-horizontal-relative:char;mso-position-vertical-relative:line" coordsize="58305,45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">
                <v:shape id="_x0000_s1027" type="#_x0000_t75" style="position:absolute;width:58305;height:45808;visibility:visible;mso-wrap-style:square">
                  <v:fill o:detectmouseclick="t"/>
                  <v:path o:connecttype="none"/>
                </v:shape>
                <v:shape id="Picture 13" o:spid="_x0000_s1028" type="#_x0000_t75" style="position:absolute;left:4572;top:381;width:49339;height:45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">
                  <v:imagedata r:id="rId39" o:title=""/>
                </v:shape>
                <w10:anchorlock/>
              </v:group>
            </w:pict>
          </mc:Fallback>
        </mc:AlternateContent>
      </w:r>
    </w:p>
    <w:p w14:paraId="41140C35" w14:textId="4AD70FA0" w:rsidR="000F4102" w:rsidRPr="003A307C" w:rsidRDefault="00A911AB" w:rsidP="00A911AB">
      <w:pPr>
        <w:pStyle w:val="Caption"/>
        <w:rPr>
          <w:sz w:val="24"/>
          <w:szCs w:val="24"/>
        </w:rPr>
      </w:pPr>
      <w:r w:rsidRPr="003A307C">
        <w:rPr>
          <w:sz w:val="24"/>
          <w:szCs w:val="24"/>
        </w:rPr>
        <w:t xml:space="preserve">Figure </w:t>
      </w:r>
      <w:r w:rsidRPr="003A307C">
        <w:rPr>
          <w:sz w:val="24"/>
          <w:szCs w:val="24"/>
        </w:rPr>
        <w:fldChar w:fldCharType="begin"/>
      </w:r>
      <w:r w:rsidRPr="003A307C">
        <w:rPr>
          <w:sz w:val="24"/>
          <w:szCs w:val="24"/>
        </w:rPr>
        <w:instrText xml:space="preserve"> SEQ Figure \* ARABIC </w:instrText>
      </w:r>
      <w:r w:rsidRPr="003A307C">
        <w:rPr>
          <w:sz w:val="24"/>
          <w:szCs w:val="24"/>
        </w:rPr>
        <w:fldChar w:fldCharType="separate"/>
      </w:r>
      <w:r w:rsidR="008F0828">
        <w:rPr>
          <w:noProof/>
          <w:sz w:val="24"/>
          <w:szCs w:val="24"/>
        </w:rPr>
        <w:t>10</w:t>
      </w:r>
      <w:r w:rsidRPr="003A307C">
        <w:rPr>
          <w:sz w:val="24"/>
          <w:szCs w:val="24"/>
        </w:rPr>
        <w:fldChar w:fldCharType="end"/>
      </w:r>
      <w:r w:rsidRPr="003A307C">
        <w:rPr>
          <w:sz w:val="24"/>
          <w:szCs w:val="24"/>
        </w:rPr>
        <w:t xml:space="preserve"> image size variation at the sample plane in beamline I13-coherence for </w:t>
      </w:r>
      <w:r w:rsidR="00A911C9" w:rsidRPr="003A307C">
        <w:rPr>
          <w:sz w:val="24"/>
          <w:szCs w:val="24"/>
        </w:rPr>
        <w:t>individual scans</w:t>
      </w:r>
      <w:r w:rsidRPr="003A307C">
        <w:rPr>
          <w:sz w:val="24"/>
          <w:szCs w:val="24"/>
        </w:rPr>
        <w:t xml:space="preserve"> of the Twiss parameters.</w:t>
      </w:r>
      <w:r w:rsidR="00A911C9" w:rsidRPr="003A307C">
        <w:rPr>
          <w:sz w:val="24"/>
          <w:szCs w:val="24"/>
        </w:rPr>
        <w:t xml:space="preserve"> Full dots, original MH6BA lattice for Diamond-II. White dots: Twiss parameters altered to illustrate the response matrix method in a linearity region. </w:t>
      </w:r>
    </w:p>
    <w:p w14:paraId="5E8D15DA" w14:textId="3DF29CE1" w:rsidR="000F4102" w:rsidRDefault="00FE7ECD" w:rsidP="00DF0A35">
      <w:pPr>
        <w:rPr>
          <w:sz w:val="24"/>
          <w:szCs w:val="24"/>
        </w:rPr>
      </w:pPr>
      <w:r>
        <w:rPr>
          <w:sz w:val="24"/>
          <w:szCs w:val="24"/>
        </w:rPr>
        <w:t xml:space="preserve">We observe that, for the lattice considered here, the formation of the image exhibits a clearly non-linear behaviour, especially in the y-component. For example, a variation around the present working point of </w:t>
      </w:r>
      <w:r w:rsidRPr="0012760D">
        <w:rPr>
          <w:rFonts w:ascii="Symbol" w:hAnsi="Symbol"/>
          <w:sz w:val="24"/>
          <w:szCs w:val="24"/>
        </w:rPr>
        <w:t></w:t>
      </w:r>
      <w:r w:rsidRPr="0012760D">
        <w:rPr>
          <w:sz w:val="24"/>
          <w:szCs w:val="24"/>
          <w:vertAlign w:val="subscript"/>
        </w:rPr>
        <w:t>y</w:t>
      </w:r>
      <w:r>
        <w:rPr>
          <w:sz w:val="24"/>
          <w:szCs w:val="24"/>
        </w:rPr>
        <w:t xml:space="preserve">, can be barely </w:t>
      </w:r>
      <w:r w:rsidR="005A662C">
        <w:rPr>
          <w:sz w:val="24"/>
          <w:szCs w:val="24"/>
        </w:rPr>
        <w:t>appreciated</w:t>
      </w:r>
      <w:r>
        <w:rPr>
          <w:sz w:val="24"/>
          <w:szCs w:val="24"/>
        </w:rPr>
        <w:t xml:space="preserve"> in terms of image size</w:t>
      </w:r>
      <w:r w:rsidR="005A662C">
        <w:rPr>
          <w:sz w:val="24"/>
          <w:szCs w:val="24"/>
        </w:rPr>
        <w:t xml:space="preserve"> (bottom left quadrant in Fig. 10)</w:t>
      </w:r>
      <w:r w:rsidR="0012760D">
        <w:rPr>
          <w:sz w:val="24"/>
          <w:szCs w:val="24"/>
        </w:rPr>
        <w:t>.</w:t>
      </w:r>
      <w:r>
        <w:rPr>
          <w:sz w:val="24"/>
          <w:szCs w:val="24"/>
        </w:rPr>
        <w:t xml:space="preserve"> </w:t>
      </w:r>
      <w:r w:rsidR="0012760D">
        <w:rPr>
          <w:sz w:val="24"/>
          <w:szCs w:val="24"/>
        </w:rPr>
        <w:t xml:space="preserve">A </w:t>
      </w:r>
      <w:r>
        <w:rPr>
          <w:sz w:val="24"/>
          <w:szCs w:val="24"/>
        </w:rPr>
        <w:t xml:space="preserve">similar consideration applies to the scan in </w:t>
      </w:r>
      <w:r w:rsidRPr="0012760D">
        <w:rPr>
          <w:rFonts w:ascii="Symbol" w:hAnsi="Symbol"/>
          <w:sz w:val="24"/>
          <w:szCs w:val="24"/>
        </w:rPr>
        <w:t></w:t>
      </w:r>
      <w:r w:rsidRPr="0012760D">
        <w:rPr>
          <w:sz w:val="24"/>
          <w:szCs w:val="24"/>
          <w:vertAlign w:val="subscript"/>
        </w:rPr>
        <w:t>y</w:t>
      </w:r>
      <w:r w:rsidR="005A662C">
        <w:rPr>
          <w:sz w:val="24"/>
          <w:szCs w:val="24"/>
        </w:rPr>
        <w:t xml:space="preserve"> (bottom right quadrant in the same figure).</w:t>
      </w:r>
    </w:p>
    <w:p w14:paraId="186AD0B9" w14:textId="5E9BC3B9" w:rsidR="00A275E3" w:rsidRDefault="00FE7ECD" w:rsidP="00DF0A35">
      <w:pPr>
        <w:rPr>
          <w:sz w:val="24"/>
          <w:szCs w:val="24"/>
        </w:rPr>
      </w:pPr>
      <w:r w:rsidRPr="00911339">
        <w:rPr>
          <w:sz w:val="24"/>
          <w:szCs w:val="24"/>
        </w:rPr>
        <w:t>Following a standard technique used in the Accelerator Physics community, a Twiss Response Matrix (TRM) of the beamli</w:t>
      </w:r>
      <w:r w:rsidR="0012760D">
        <w:rPr>
          <w:sz w:val="24"/>
          <w:szCs w:val="24"/>
        </w:rPr>
        <w:t xml:space="preserve">ne can be built which </w:t>
      </w:r>
      <w:r w:rsidR="005A662C">
        <w:rPr>
          <w:sz w:val="24"/>
          <w:szCs w:val="24"/>
        </w:rPr>
        <w:t>describes</w:t>
      </w:r>
      <w:r w:rsidRPr="00911339">
        <w:rPr>
          <w:sz w:val="24"/>
          <w:szCs w:val="24"/>
        </w:rPr>
        <w:t xml:space="preserve"> the </w:t>
      </w:r>
      <w:proofErr w:type="spellStart"/>
      <w:r w:rsidRPr="00911339">
        <w:rPr>
          <w:sz w:val="24"/>
          <w:szCs w:val="24"/>
        </w:rPr>
        <w:t>beamspot</w:t>
      </w:r>
      <w:proofErr w:type="spellEnd"/>
      <w:r w:rsidRPr="00911339">
        <w:rPr>
          <w:sz w:val="24"/>
          <w:szCs w:val="24"/>
        </w:rPr>
        <w:t xml:space="preserve"> variations for given modifications of the optics parameters at the source. This assumes a linear response of the system to the </w:t>
      </w:r>
      <w:proofErr w:type="gramStart"/>
      <w:r w:rsidRPr="00911339">
        <w:rPr>
          <w:sz w:val="24"/>
          <w:szCs w:val="24"/>
        </w:rPr>
        <w:t>aforementioned changes</w:t>
      </w:r>
      <w:proofErr w:type="gramEnd"/>
      <w:r w:rsidRPr="00911339">
        <w:rPr>
          <w:sz w:val="24"/>
          <w:szCs w:val="24"/>
        </w:rPr>
        <w:t>, while the case under study can be highly non-linear especially wh</w:t>
      </w:r>
      <w:r>
        <w:rPr>
          <w:sz w:val="24"/>
          <w:szCs w:val="24"/>
        </w:rPr>
        <w:t xml:space="preserve">en we try to focus a beam spot. Therefore, in order to illustrate the </w:t>
      </w:r>
      <w:proofErr w:type="gramStart"/>
      <w:r>
        <w:rPr>
          <w:sz w:val="24"/>
          <w:szCs w:val="24"/>
        </w:rPr>
        <w:t>method</w:t>
      </w:r>
      <w:proofErr w:type="gramEnd"/>
      <w:r>
        <w:rPr>
          <w:sz w:val="24"/>
          <w:szCs w:val="24"/>
        </w:rPr>
        <w:t xml:space="preserve"> we </w:t>
      </w:r>
      <w:commentRangeStart w:id="62"/>
      <w:r>
        <w:rPr>
          <w:sz w:val="24"/>
          <w:szCs w:val="24"/>
        </w:rPr>
        <w:t xml:space="preserve">re-define </w:t>
      </w:r>
      <w:commentRangeEnd w:id="62"/>
      <w:r w:rsidR="004B5C47">
        <w:rPr>
          <w:rStyle w:val="CommentReference"/>
        </w:rPr>
        <w:commentReference w:id="62"/>
      </w:r>
      <w:r>
        <w:rPr>
          <w:sz w:val="24"/>
          <w:szCs w:val="24"/>
        </w:rPr>
        <w:t>the original working point (</w:t>
      </w:r>
      <w:r w:rsidR="00D76BDC">
        <w:rPr>
          <w:sz w:val="24"/>
          <w:szCs w:val="24"/>
        </w:rPr>
        <w:t xml:space="preserve">full coloured </w:t>
      </w:r>
      <w:r>
        <w:rPr>
          <w:sz w:val="24"/>
          <w:szCs w:val="24"/>
        </w:rPr>
        <w:t xml:space="preserve">circles in Fig. </w:t>
      </w:r>
      <w:r w:rsidR="005A662C">
        <w:rPr>
          <w:sz w:val="24"/>
          <w:szCs w:val="24"/>
        </w:rPr>
        <w:t>10</w:t>
      </w:r>
      <w:r w:rsidR="00E6617B">
        <w:rPr>
          <w:sz w:val="24"/>
          <w:szCs w:val="24"/>
        </w:rPr>
        <w:t>) and build the TRM around a new set of working points (white hollow circles)</w:t>
      </w:r>
      <w:r>
        <w:rPr>
          <w:sz w:val="24"/>
          <w:szCs w:val="24"/>
        </w:rPr>
        <w:t xml:space="preserve">. </w:t>
      </w:r>
    </w:p>
    <w:p w14:paraId="393883E1" w14:textId="14543513" w:rsidR="00DF0A35" w:rsidRDefault="00DF0A35" w:rsidP="00A7331D">
      <w:pPr>
        <w:rPr>
          <w:sz w:val="24"/>
          <w:szCs w:val="24"/>
        </w:rPr>
      </w:pPr>
      <w:r w:rsidRPr="00911339">
        <w:rPr>
          <w:sz w:val="24"/>
          <w:szCs w:val="24"/>
        </w:rPr>
        <w:lastRenderedPageBreak/>
        <w:t xml:space="preserve">Table </w:t>
      </w:r>
      <w:r w:rsidR="00A275E3">
        <w:rPr>
          <w:sz w:val="24"/>
          <w:szCs w:val="24"/>
        </w:rPr>
        <w:t>3</w:t>
      </w:r>
      <w:r w:rsidRPr="00911339">
        <w:rPr>
          <w:sz w:val="24"/>
          <w:szCs w:val="24"/>
        </w:rPr>
        <w:t xml:space="preserve"> illustrate</w:t>
      </w:r>
      <w:r w:rsidR="00A275E3">
        <w:rPr>
          <w:sz w:val="24"/>
          <w:szCs w:val="24"/>
        </w:rPr>
        <w:t>s</w:t>
      </w:r>
      <w:r w:rsidRPr="00911339">
        <w:rPr>
          <w:sz w:val="24"/>
          <w:szCs w:val="24"/>
        </w:rPr>
        <w:t xml:space="preserve"> </w:t>
      </w:r>
      <w:r w:rsidR="00E6617B">
        <w:rPr>
          <w:sz w:val="24"/>
          <w:szCs w:val="24"/>
        </w:rPr>
        <w:t>the</w:t>
      </w:r>
      <w:r w:rsidRPr="00911339">
        <w:rPr>
          <w:sz w:val="24"/>
          <w:szCs w:val="24"/>
        </w:rPr>
        <w:t xml:space="preserve"> parameter modifications and the consequent </w:t>
      </w:r>
      <w:r w:rsidR="00A911C9">
        <w:rPr>
          <w:sz w:val="24"/>
          <w:szCs w:val="24"/>
        </w:rPr>
        <w:t xml:space="preserve">variations seen in the beamline </w:t>
      </w:r>
      <w:r w:rsidR="00E6617B">
        <w:rPr>
          <w:sz w:val="24"/>
          <w:szCs w:val="24"/>
        </w:rPr>
        <w:t xml:space="preserve">that are utilized to build the TRM of I13-coherence. </w:t>
      </w:r>
    </w:p>
    <w:p w14:paraId="7D84C4D5" w14:textId="77777777" w:rsidR="00A7331D" w:rsidRPr="00911339" w:rsidRDefault="00A7331D" w:rsidP="00A7331D">
      <w:pPr>
        <w:rPr>
          <w:sz w:val="24"/>
          <w:szCs w:val="24"/>
        </w:rPr>
      </w:pPr>
    </w:p>
    <w:p w14:paraId="1A038A22" w14:textId="5A262506" w:rsidR="005A662C" w:rsidRPr="00A7331D" w:rsidRDefault="005A662C" w:rsidP="005A662C">
      <w:pPr>
        <w:pStyle w:val="Caption"/>
        <w:keepNext/>
        <w:rPr>
          <w:sz w:val="24"/>
          <w:szCs w:val="24"/>
        </w:rPr>
      </w:pPr>
      <w:r w:rsidRPr="005A662C">
        <w:rPr>
          <w:sz w:val="24"/>
          <w:szCs w:val="24"/>
        </w:rPr>
        <w:t xml:space="preserve">Table </w:t>
      </w:r>
      <w:r w:rsidRPr="005A662C">
        <w:rPr>
          <w:sz w:val="24"/>
          <w:szCs w:val="24"/>
        </w:rPr>
        <w:fldChar w:fldCharType="begin"/>
      </w:r>
      <w:r w:rsidRPr="005A662C">
        <w:rPr>
          <w:sz w:val="24"/>
          <w:szCs w:val="24"/>
        </w:rPr>
        <w:instrText xml:space="preserve"> SEQ Table \* ARABIC </w:instrText>
      </w:r>
      <w:r w:rsidRPr="005A662C">
        <w:rPr>
          <w:sz w:val="24"/>
          <w:szCs w:val="24"/>
        </w:rPr>
        <w:fldChar w:fldCharType="separate"/>
      </w:r>
      <w:r w:rsidR="008F0828">
        <w:rPr>
          <w:noProof/>
          <w:sz w:val="24"/>
          <w:szCs w:val="24"/>
        </w:rPr>
        <w:t>3</w:t>
      </w:r>
      <w:r w:rsidRPr="005A662C">
        <w:rPr>
          <w:sz w:val="24"/>
          <w:szCs w:val="24"/>
        </w:rPr>
        <w:fldChar w:fldCharType="end"/>
      </w:r>
      <w:r w:rsidRPr="005A662C">
        <w:rPr>
          <w:sz w:val="24"/>
          <w:szCs w:val="24"/>
        </w:rPr>
        <w:t xml:space="preserve"> effect of Twiss parameter modifications at source location on the </w:t>
      </w:r>
      <w:proofErr w:type="spellStart"/>
      <w:r w:rsidRPr="005A662C">
        <w:rPr>
          <w:sz w:val="24"/>
          <w:szCs w:val="24"/>
        </w:rPr>
        <w:t>beamspot</w:t>
      </w:r>
      <w:proofErr w:type="spellEnd"/>
      <w:r w:rsidRPr="005A662C">
        <w:rPr>
          <w:sz w:val="24"/>
          <w:szCs w:val="24"/>
        </w:rPr>
        <w:t xml:space="preserve"> size and photon intensity at sample position for beamline I13-coherence </w:t>
      </w:r>
      <w:proofErr w:type="spellStart"/>
      <w:proofErr w:type="gramStart"/>
      <w:r w:rsidRPr="005A662C">
        <w:rPr>
          <w:sz w:val="24"/>
          <w:szCs w:val="24"/>
        </w:rPr>
        <w:t>branch.This</w:t>
      </w:r>
      <w:proofErr w:type="spellEnd"/>
      <w:proofErr w:type="gramEnd"/>
      <w:r w:rsidRPr="005A662C">
        <w:rPr>
          <w:sz w:val="24"/>
          <w:szCs w:val="24"/>
        </w:rPr>
        <w:t xml:space="preserve"> table has been use to compile a TRM for I13-coherence beamline.</w:t>
      </w:r>
    </w:p>
    <w:tbl>
      <w:tblPr>
        <w:tblStyle w:val="TableGrid"/>
        <w:tblpPr w:leftFromText="180" w:rightFromText="180" w:vertAnchor="text" w:horzAnchor="page" w:tblpX="1527" w:tblpY="87"/>
        <w:tblW w:w="9039" w:type="dxa"/>
        <w:tblLayout w:type="fixed"/>
        <w:tblLook w:val="04A0" w:firstRow="1" w:lastRow="0" w:firstColumn="1" w:lastColumn="0" w:noHBand="0" w:noVBand="1"/>
      </w:tblPr>
      <w:tblGrid>
        <w:gridCol w:w="1526"/>
        <w:gridCol w:w="992"/>
        <w:gridCol w:w="851"/>
        <w:gridCol w:w="850"/>
        <w:gridCol w:w="851"/>
        <w:gridCol w:w="850"/>
        <w:gridCol w:w="851"/>
        <w:gridCol w:w="850"/>
        <w:gridCol w:w="1418"/>
      </w:tblGrid>
      <w:tr w:rsidR="00911339" w14:paraId="583D9340" w14:textId="77777777" w:rsidTr="00A7331D">
        <w:trPr>
          <w:cantSplit/>
          <w:trHeight w:val="281"/>
        </w:trPr>
        <w:tc>
          <w:tcPr>
            <w:tcW w:w="2518" w:type="dxa"/>
            <w:gridSpan w:val="2"/>
            <w:tcBorders>
              <w:top w:val="nil"/>
              <w:left w:val="nil"/>
              <w:right w:val="nil"/>
            </w:tcBorders>
          </w:tcPr>
          <w:p w14:paraId="5C632B52" w14:textId="77777777" w:rsidR="00911339" w:rsidRDefault="00911339" w:rsidP="00911339">
            <w:pPr>
              <w:jc w:val="center"/>
            </w:pPr>
          </w:p>
        </w:tc>
        <w:tc>
          <w:tcPr>
            <w:tcW w:w="851" w:type="dxa"/>
            <w:tcBorders>
              <w:top w:val="nil"/>
              <w:left w:val="nil"/>
              <w:bottom w:val="single" w:sz="4" w:space="0" w:color="auto"/>
              <w:right w:val="single" w:sz="4" w:space="0" w:color="auto"/>
            </w:tcBorders>
            <w:vAlign w:val="center"/>
          </w:tcPr>
          <w:p w14:paraId="6381DB34" w14:textId="77777777" w:rsidR="00911339" w:rsidRDefault="00911339" w:rsidP="00911339">
            <w:pPr>
              <w:jc w:val="center"/>
              <w:rPr>
                <w:rFonts w:ascii="Symbol" w:hAnsi="Symbol"/>
              </w:rPr>
            </w:pPr>
          </w:p>
        </w:tc>
        <w:tc>
          <w:tcPr>
            <w:tcW w:w="3402" w:type="dxa"/>
            <w:gridSpan w:val="4"/>
            <w:tcBorders>
              <w:left w:val="single" w:sz="4" w:space="0" w:color="auto"/>
            </w:tcBorders>
            <w:vAlign w:val="center"/>
          </w:tcPr>
          <w:p w14:paraId="07C341BF" w14:textId="2EB88A2C" w:rsidR="00911339" w:rsidRPr="005254D0" w:rsidRDefault="00911339" w:rsidP="00911339">
            <w:pPr>
              <w:jc w:val="center"/>
            </w:pPr>
            <w:r w:rsidRPr="005254D0">
              <w:t>(</w:t>
            </w:r>
            <w:r w:rsidRPr="005254D0">
              <w:rPr>
                <w:rFonts w:ascii="Symbol" w:hAnsi="Symbol"/>
              </w:rPr>
              <w:t></w:t>
            </w:r>
            <w:r w:rsidR="006B24BF">
              <w:t>m)</w:t>
            </w:r>
          </w:p>
        </w:tc>
        <w:tc>
          <w:tcPr>
            <w:tcW w:w="2268" w:type="dxa"/>
            <w:gridSpan w:val="2"/>
            <w:vAlign w:val="center"/>
          </w:tcPr>
          <w:p w14:paraId="68BDE66B" w14:textId="77777777" w:rsidR="00911339" w:rsidRDefault="00911339" w:rsidP="00911339">
            <w:pPr>
              <w:jc w:val="center"/>
            </w:pPr>
            <w:r>
              <w:t>(</w:t>
            </w:r>
            <w:proofErr w:type="spellStart"/>
            <w:r>
              <w:t>ph</w:t>
            </w:r>
            <w:proofErr w:type="spellEnd"/>
            <w:r>
              <w:t>/s/0.1%BW/mm</w:t>
            </w:r>
            <w:r w:rsidRPr="005254D0">
              <w:rPr>
                <w:vertAlign w:val="superscript"/>
              </w:rPr>
              <w:t>2</w:t>
            </w:r>
            <w:r>
              <w:t>)</w:t>
            </w:r>
          </w:p>
        </w:tc>
      </w:tr>
      <w:tr w:rsidR="00911339" w14:paraId="382E8494" w14:textId="77777777" w:rsidTr="00A7331D">
        <w:trPr>
          <w:cantSplit/>
          <w:trHeight w:val="281"/>
        </w:trPr>
        <w:tc>
          <w:tcPr>
            <w:tcW w:w="2518" w:type="dxa"/>
            <w:gridSpan w:val="2"/>
            <w:vAlign w:val="center"/>
          </w:tcPr>
          <w:p w14:paraId="4D46EC2B" w14:textId="1507B78F" w:rsidR="00911339" w:rsidRDefault="005A662C" w:rsidP="00911339">
            <w:pPr>
              <w:jc w:val="center"/>
            </w:pPr>
            <w:r>
              <w:t>initial T</w:t>
            </w:r>
            <w:r w:rsidR="00911339">
              <w:t>wiss parameter</w:t>
            </w:r>
          </w:p>
        </w:tc>
        <w:tc>
          <w:tcPr>
            <w:tcW w:w="851" w:type="dxa"/>
            <w:tcBorders>
              <w:top w:val="single" w:sz="4" w:space="0" w:color="auto"/>
            </w:tcBorders>
            <w:vAlign w:val="center"/>
          </w:tcPr>
          <w:p w14:paraId="34DF195E" w14:textId="77777777" w:rsidR="00911339" w:rsidRDefault="00911339" w:rsidP="00911339">
            <w:pPr>
              <w:jc w:val="center"/>
            </w:pPr>
            <w:r>
              <w:rPr>
                <w:rFonts w:ascii="Symbol" w:hAnsi="Symbol"/>
              </w:rPr>
              <w:t></w:t>
            </w:r>
          </w:p>
        </w:tc>
        <w:tc>
          <w:tcPr>
            <w:tcW w:w="850" w:type="dxa"/>
            <w:vAlign w:val="center"/>
          </w:tcPr>
          <w:p w14:paraId="6DDD0CA1" w14:textId="77777777" w:rsidR="00911339" w:rsidRDefault="00911339" w:rsidP="00911339">
            <w:pPr>
              <w:jc w:val="center"/>
              <w:rPr>
                <w:rFonts w:ascii="Symbol" w:hAnsi="Symbol"/>
              </w:rPr>
            </w:pPr>
            <w:r>
              <w:rPr>
                <w:rFonts w:ascii="Symbol" w:hAnsi="Symbol"/>
              </w:rPr>
              <w:t></w:t>
            </w:r>
            <w:r w:rsidRPr="00345F27">
              <w:rPr>
                <w:vertAlign w:val="subscript"/>
              </w:rPr>
              <w:t>x</w:t>
            </w:r>
            <w:r w:rsidRPr="00345F27">
              <w:rPr>
                <w:vertAlign w:val="superscript"/>
              </w:rPr>
              <w:t>-</w:t>
            </w:r>
          </w:p>
        </w:tc>
        <w:tc>
          <w:tcPr>
            <w:tcW w:w="851" w:type="dxa"/>
            <w:vAlign w:val="center"/>
          </w:tcPr>
          <w:p w14:paraId="543A6264" w14:textId="77777777" w:rsidR="00911339" w:rsidRDefault="00911339" w:rsidP="00911339">
            <w:pPr>
              <w:jc w:val="center"/>
              <w:rPr>
                <w:rFonts w:ascii="Symbol" w:hAnsi="Symbol"/>
              </w:rPr>
            </w:pPr>
            <w:r>
              <w:rPr>
                <w:rFonts w:ascii="Symbol" w:hAnsi="Symbol"/>
              </w:rPr>
              <w:t></w:t>
            </w:r>
            <w:r w:rsidRPr="00345F27">
              <w:rPr>
                <w:vertAlign w:val="subscript"/>
              </w:rPr>
              <w:t>x</w:t>
            </w:r>
            <w:r w:rsidRPr="00345F27">
              <w:rPr>
                <w:vertAlign w:val="superscript"/>
              </w:rPr>
              <w:t>+</w:t>
            </w:r>
          </w:p>
        </w:tc>
        <w:tc>
          <w:tcPr>
            <w:tcW w:w="850" w:type="dxa"/>
            <w:vAlign w:val="center"/>
          </w:tcPr>
          <w:p w14:paraId="5EDD715D" w14:textId="1C959BE3" w:rsidR="00911339" w:rsidRDefault="00911339" w:rsidP="00911339">
            <w:pPr>
              <w:jc w:val="center"/>
            </w:pPr>
            <w:r>
              <w:rPr>
                <w:rFonts w:ascii="Symbol" w:hAnsi="Symbol"/>
              </w:rPr>
              <w:t></w:t>
            </w:r>
            <w:r w:rsidR="00B1356C">
              <w:rPr>
                <w:vertAlign w:val="subscript"/>
              </w:rPr>
              <w:t>y</w:t>
            </w:r>
            <w:r w:rsidRPr="00345F27">
              <w:rPr>
                <w:vertAlign w:val="superscript"/>
              </w:rPr>
              <w:t>-</w:t>
            </w:r>
          </w:p>
        </w:tc>
        <w:tc>
          <w:tcPr>
            <w:tcW w:w="851" w:type="dxa"/>
            <w:vAlign w:val="center"/>
          </w:tcPr>
          <w:p w14:paraId="7052F139" w14:textId="756CAF62" w:rsidR="00911339" w:rsidRDefault="00911339" w:rsidP="00911339">
            <w:pPr>
              <w:jc w:val="center"/>
            </w:pPr>
            <w:r>
              <w:rPr>
                <w:rFonts w:ascii="Symbol" w:hAnsi="Symbol"/>
              </w:rPr>
              <w:t></w:t>
            </w:r>
            <w:r w:rsidR="00B1356C">
              <w:rPr>
                <w:vertAlign w:val="subscript"/>
              </w:rPr>
              <w:t>y</w:t>
            </w:r>
            <w:r w:rsidRPr="00345F27">
              <w:rPr>
                <w:vertAlign w:val="superscript"/>
              </w:rPr>
              <w:t>+</w:t>
            </w:r>
          </w:p>
        </w:tc>
        <w:tc>
          <w:tcPr>
            <w:tcW w:w="850" w:type="dxa"/>
            <w:vAlign w:val="center"/>
          </w:tcPr>
          <w:p w14:paraId="38FCFBE3" w14:textId="77777777" w:rsidR="00911339" w:rsidRDefault="00911339" w:rsidP="00911339">
            <w:pPr>
              <w:jc w:val="center"/>
            </w:pPr>
            <w:r>
              <w:t>I</w:t>
            </w:r>
            <w:r w:rsidRPr="00BD27A4">
              <w:rPr>
                <w:vertAlign w:val="superscript"/>
              </w:rPr>
              <w:t>-</w:t>
            </w:r>
          </w:p>
        </w:tc>
        <w:tc>
          <w:tcPr>
            <w:tcW w:w="1418" w:type="dxa"/>
            <w:vAlign w:val="center"/>
          </w:tcPr>
          <w:p w14:paraId="5C5807C2" w14:textId="77777777" w:rsidR="00911339" w:rsidRDefault="00911339" w:rsidP="00911339">
            <w:pPr>
              <w:jc w:val="center"/>
            </w:pPr>
            <w:r>
              <w:t>I</w:t>
            </w:r>
            <w:r w:rsidRPr="00BD27A4">
              <w:rPr>
                <w:vertAlign w:val="superscript"/>
              </w:rPr>
              <w:t>+</w:t>
            </w:r>
          </w:p>
        </w:tc>
      </w:tr>
      <w:tr w:rsidR="00911339" w14:paraId="794CD95C" w14:textId="77777777" w:rsidTr="00B1356C">
        <w:trPr>
          <w:trHeight w:val="229"/>
        </w:trPr>
        <w:tc>
          <w:tcPr>
            <w:tcW w:w="1526" w:type="dxa"/>
            <w:vAlign w:val="center"/>
          </w:tcPr>
          <w:p w14:paraId="6BA0F934" w14:textId="77777777" w:rsidR="00911339" w:rsidRPr="009521F5" w:rsidRDefault="00911339" w:rsidP="00911339">
            <w:pPr>
              <w:jc w:val="center"/>
            </w:pPr>
            <w:r>
              <w:rPr>
                <w:rFonts w:ascii="Symbol" w:hAnsi="Symbol"/>
              </w:rPr>
              <w:t></w:t>
            </w:r>
            <w:r w:rsidRPr="009521F5">
              <w:rPr>
                <w:vertAlign w:val="subscript"/>
              </w:rPr>
              <w:t>x</w:t>
            </w:r>
            <w:r>
              <w:t xml:space="preserve"> (m)</w:t>
            </w:r>
          </w:p>
        </w:tc>
        <w:tc>
          <w:tcPr>
            <w:tcW w:w="992" w:type="dxa"/>
            <w:vAlign w:val="center"/>
          </w:tcPr>
          <w:p w14:paraId="19853F1F" w14:textId="117D65E6" w:rsidR="00911339" w:rsidRPr="00A10B25" w:rsidRDefault="00D76BDC" w:rsidP="00911339">
            <w:pPr>
              <w:jc w:val="center"/>
              <w:rPr>
                <w:color w:val="FF0000"/>
              </w:rPr>
            </w:pPr>
            <w:r>
              <w:rPr>
                <w:color w:val="FF0000"/>
              </w:rPr>
              <w:t>11.5</w:t>
            </w:r>
          </w:p>
        </w:tc>
        <w:tc>
          <w:tcPr>
            <w:tcW w:w="851" w:type="dxa"/>
            <w:vAlign w:val="center"/>
          </w:tcPr>
          <w:p w14:paraId="27D34C39" w14:textId="1BBBB5B0" w:rsidR="00911339" w:rsidRDefault="00D76BDC" w:rsidP="00911339">
            <w:pPr>
              <w:jc w:val="center"/>
            </w:pPr>
            <w:r>
              <w:t>±0.5</w:t>
            </w:r>
          </w:p>
        </w:tc>
        <w:tc>
          <w:tcPr>
            <w:tcW w:w="850" w:type="dxa"/>
            <w:vAlign w:val="center"/>
          </w:tcPr>
          <w:p w14:paraId="701FF6E1" w14:textId="4148E701" w:rsidR="00911339" w:rsidRDefault="00B1356C" w:rsidP="00911339">
            <w:pPr>
              <w:jc w:val="center"/>
            </w:pPr>
            <w:r>
              <w:t>14.69</w:t>
            </w:r>
          </w:p>
        </w:tc>
        <w:tc>
          <w:tcPr>
            <w:tcW w:w="851" w:type="dxa"/>
            <w:vAlign w:val="center"/>
          </w:tcPr>
          <w:p w14:paraId="154EFD38" w14:textId="0F62183F" w:rsidR="00911339" w:rsidRDefault="00B1356C" w:rsidP="00911339">
            <w:pPr>
              <w:jc w:val="center"/>
            </w:pPr>
            <w:r>
              <w:t>15.03</w:t>
            </w:r>
          </w:p>
        </w:tc>
        <w:tc>
          <w:tcPr>
            <w:tcW w:w="850" w:type="dxa"/>
            <w:vAlign w:val="center"/>
          </w:tcPr>
          <w:p w14:paraId="1254FAFA" w14:textId="65912F65" w:rsidR="00911339" w:rsidRDefault="00B1356C" w:rsidP="00911339">
            <w:pPr>
              <w:jc w:val="center"/>
            </w:pPr>
            <w:r>
              <w:t>10.17</w:t>
            </w:r>
          </w:p>
        </w:tc>
        <w:tc>
          <w:tcPr>
            <w:tcW w:w="851" w:type="dxa"/>
            <w:vAlign w:val="center"/>
          </w:tcPr>
          <w:p w14:paraId="612D140C" w14:textId="131F2430" w:rsidR="00911339" w:rsidRDefault="00B1356C" w:rsidP="00911339">
            <w:pPr>
              <w:jc w:val="center"/>
            </w:pPr>
            <w:r>
              <w:t>10.1</w:t>
            </w:r>
            <w:r w:rsidR="00D20874">
              <w:t>7</w:t>
            </w:r>
          </w:p>
        </w:tc>
        <w:tc>
          <w:tcPr>
            <w:tcW w:w="850" w:type="dxa"/>
            <w:vAlign w:val="center"/>
          </w:tcPr>
          <w:p w14:paraId="1966F84A" w14:textId="259833C5" w:rsidR="00911339" w:rsidRDefault="00D20874" w:rsidP="00911339">
            <w:pPr>
              <w:jc w:val="center"/>
            </w:pPr>
            <w:r>
              <w:t>3.62</w:t>
            </w:r>
          </w:p>
        </w:tc>
        <w:tc>
          <w:tcPr>
            <w:tcW w:w="1418" w:type="dxa"/>
            <w:vAlign w:val="center"/>
          </w:tcPr>
          <w:p w14:paraId="1E4FDFE3" w14:textId="5B06DF10" w:rsidR="00911339" w:rsidRDefault="00D20874" w:rsidP="00911339">
            <w:pPr>
              <w:jc w:val="center"/>
            </w:pPr>
            <w:r>
              <w:t>3.54</w:t>
            </w:r>
          </w:p>
        </w:tc>
      </w:tr>
      <w:tr w:rsidR="00D20874" w14:paraId="7A92724E" w14:textId="77777777" w:rsidTr="00B1356C">
        <w:trPr>
          <w:trHeight w:val="229"/>
        </w:trPr>
        <w:tc>
          <w:tcPr>
            <w:tcW w:w="1526" w:type="dxa"/>
            <w:vAlign w:val="center"/>
          </w:tcPr>
          <w:p w14:paraId="65A99E42" w14:textId="0D6470F5" w:rsidR="00D20874" w:rsidRDefault="00D20874" w:rsidP="00D20874">
            <w:pPr>
              <w:jc w:val="center"/>
              <w:rPr>
                <w:rFonts w:ascii="Symbol" w:hAnsi="Symbol"/>
              </w:rPr>
            </w:pPr>
            <w:r>
              <w:rPr>
                <w:rFonts w:ascii="Symbol" w:hAnsi="Symbol"/>
              </w:rPr>
              <w:t></w:t>
            </w:r>
            <w:r w:rsidRPr="009521F5">
              <w:rPr>
                <w:vertAlign w:val="subscript"/>
              </w:rPr>
              <w:t>x</w:t>
            </w:r>
          </w:p>
        </w:tc>
        <w:tc>
          <w:tcPr>
            <w:tcW w:w="992" w:type="dxa"/>
            <w:vAlign w:val="center"/>
          </w:tcPr>
          <w:p w14:paraId="37293A38" w14:textId="614E196E" w:rsidR="00D20874" w:rsidRDefault="00D20874" w:rsidP="00D20874">
            <w:pPr>
              <w:jc w:val="center"/>
              <w:rPr>
                <w:color w:val="FF0000"/>
              </w:rPr>
            </w:pPr>
            <w:r>
              <w:rPr>
                <w:color w:val="FF0000"/>
              </w:rPr>
              <w:t>-0.24</w:t>
            </w:r>
          </w:p>
        </w:tc>
        <w:tc>
          <w:tcPr>
            <w:tcW w:w="851" w:type="dxa"/>
            <w:vAlign w:val="center"/>
          </w:tcPr>
          <w:p w14:paraId="43AB53EE" w14:textId="0C32742B" w:rsidR="00D20874" w:rsidRDefault="00D20874" w:rsidP="00D20874">
            <w:pPr>
              <w:jc w:val="center"/>
            </w:pPr>
            <w:r>
              <w:t>±0.25</w:t>
            </w:r>
          </w:p>
        </w:tc>
        <w:tc>
          <w:tcPr>
            <w:tcW w:w="850" w:type="dxa"/>
            <w:vAlign w:val="center"/>
          </w:tcPr>
          <w:p w14:paraId="1EBFA648" w14:textId="069F5BFC" w:rsidR="00D20874" w:rsidRDefault="00D20874" w:rsidP="00D20874">
            <w:pPr>
              <w:jc w:val="center"/>
            </w:pPr>
            <w:r>
              <w:t>13.07</w:t>
            </w:r>
          </w:p>
        </w:tc>
        <w:tc>
          <w:tcPr>
            <w:tcW w:w="851" w:type="dxa"/>
            <w:vAlign w:val="center"/>
          </w:tcPr>
          <w:p w14:paraId="395AE34F" w14:textId="2A98752A" w:rsidR="00D20874" w:rsidRDefault="00D20874" w:rsidP="00D20874">
            <w:pPr>
              <w:jc w:val="center"/>
            </w:pPr>
            <w:r>
              <w:t>15.08</w:t>
            </w:r>
          </w:p>
        </w:tc>
        <w:tc>
          <w:tcPr>
            <w:tcW w:w="850" w:type="dxa"/>
            <w:vAlign w:val="center"/>
          </w:tcPr>
          <w:p w14:paraId="6ECF2EA7" w14:textId="5F45FF97" w:rsidR="00D20874" w:rsidRDefault="00D20874" w:rsidP="00D20874">
            <w:pPr>
              <w:jc w:val="center"/>
            </w:pPr>
            <w:r>
              <w:t>10.20</w:t>
            </w:r>
          </w:p>
        </w:tc>
        <w:tc>
          <w:tcPr>
            <w:tcW w:w="851" w:type="dxa"/>
            <w:vAlign w:val="center"/>
          </w:tcPr>
          <w:p w14:paraId="1D3DBE85" w14:textId="1B6B3AEB" w:rsidR="00D20874" w:rsidRDefault="00D20874" w:rsidP="00D20874">
            <w:pPr>
              <w:jc w:val="center"/>
            </w:pPr>
            <w:r>
              <w:t>10.17</w:t>
            </w:r>
          </w:p>
        </w:tc>
        <w:tc>
          <w:tcPr>
            <w:tcW w:w="850" w:type="dxa"/>
            <w:vAlign w:val="center"/>
          </w:tcPr>
          <w:p w14:paraId="64C2C5E9" w14:textId="31A84221" w:rsidR="00D20874" w:rsidRDefault="00D20874" w:rsidP="00D20874">
            <w:pPr>
              <w:jc w:val="center"/>
            </w:pPr>
            <w:r>
              <w:t>4.07</w:t>
            </w:r>
          </w:p>
        </w:tc>
        <w:tc>
          <w:tcPr>
            <w:tcW w:w="1418" w:type="dxa"/>
            <w:vAlign w:val="center"/>
          </w:tcPr>
          <w:p w14:paraId="1F2F746E" w14:textId="1EFDB33F" w:rsidR="00D20874" w:rsidRDefault="00D20874" w:rsidP="00D20874">
            <w:pPr>
              <w:jc w:val="center"/>
            </w:pPr>
            <w:r>
              <w:t>3.53</w:t>
            </w:r>
          </w:p>
        </w:tc>
      </w:tr>
      <w:tr w:rsidR="00D20874" w14:paraId="6415E32D" w14:textId="77777777" w:rsidTr="00B1356C">
        <w:trPr>
          <w:trHeight w:val="229"/>
        </w:trPr>
        <w:tc>
          <w:tcPr>
            <w:tcW w:w="1526" w:type="dxa"/>
            <w:vAlign w:val="center"/>
          </w:tcPr>
          <w:p w14:paraId="143B8CB8" w14:textId="77777777" w:rsidR="00D20874" w:rsidRPr="009521F5" w:rsidRDefault="00D20874" w:rsidP="00D20874">
            <w:pPr>
              <w:jc w:val="center"/>
            </w:pPr>
            <w:r>
              <w:rPr>
                <w:rFonts w:ascii="Symbol" w:hAnsi="Symbol"/>
              </w:rPr>
              <w:t></w:t>
            </w:r>
            <w:r>
              <w:rPr>
                <w:vertAlign w:val="subscript"/>
              </w:rPr>
              <w:t>y</w:t>
            </w:r>
            <w:r>
              <w:t xml:space="preserve"> (m)</w:t>
            </w:r>
          </w:p>
        </w:tc>
        <w:tc>
          <w:tcPr>
            <w:tcW w:w="992" w:type="dxa"/>
            <w:vAlign w:val="center"/>
          </w:tcPr>
          <w:p w14:paraId="4B9230B5" w14:textId="73EBEEF1" w:rsidR="00D20874" w:rsidRPr="00A10B25" w:rsidRDefault="00D20874" w:rsidP="00D20874">
            <w:pPr>
              <w:jc w:val="center"/>
              <w:rPr>
                <w:color w:val="FF0000"/>
              </w:rPr>
            </w:pPr>
            <w:r>
              <w:rPr>
                <w:color w:val="FF0000"/>
              </w:rPr>
              <w:t>11.5</w:t>
            </w:r>
          </w:p>
        </w:tc>
        <w:tc>
          <w:tcPr>
            <w:tcW w:w="851" w:type="dxa"/>
            <w:vAlign w:val="center"/>
          </w:tcPr>
          <w:p w14:paraId="42635CA1" w14:textId="638538ED" w:rsidR="00D20874" w:rsidRDefault="00D20874" w:rsidP="00D20874">
            <w:pPr>
              <w:jc w:val="center"/>
            </w:pPr>
            <w:r>
              <w:t>±0.5</w:t>
            </w:r>
          </w:p>
        </w:tc>
        <w:tc>
          <w:tcPr>
            <w:tcW w:w="850" w:type="dxa"/>
            <w:vAlign w:val="center"/>
          </w:tcPr>
          <w:p w14:paraId="78E57443" w14:textId="12EE98FE" w:rsidR="00D20874" w:rsidRDefault="00D20874" w:rsidP="00D20874">
            <w:pPr>
              <w:jc w:val="center"/>
            </w:pPr>
            <w:r>
              <w:t>14.02</w:t>
            </w:r>
          </w:p>
        </w:tc>
        <w:tc>
          <w:tcPr>
            <w:tcW w:w="851" w:type="dxa"/>
            <w:vAlign w:val="center"/>
          </w:tcPr>
          <w:p w14:paraId="15AA1E23" w14:textId="740524CB" w:rsidR="00D20874" w:rsidRDefault="00D20874" w:rsidP="00D20874">
            <w:pPr>
              <w:jc w:val="center"/>
            </w:pPr>
            <w:r>
              <w:t>14.03</w:t>
            </w:r>
          </w:p>
        </w:tc>
        <w:tc>
          <w:tcPr>
            <w:tcW w:w="850" w:type="dxa"/>
            <w:vAlign w:val="center"/>
          </w:tcPr>
          <w:p w14:paraId="3A52D87E" w14:textId="04618233" w:rsidR="00D20874" w:rsidRDefault="00D20874" w:rsidP="00D20874">
            <w:pPr>
              <w:jc w:val="center"/>
            </w:pPr>
            <w:r>
              <w:t>10.21</w:t>
            </w:r>
          </w:p>
        </w:tc>
        <w:tc>
          <w:tcPr>
            <w:tcW w:w="851" w:type="dxa"/>
            <w:vAlign w:val="center"/>
          </w:tcPr>
          <w:p w14:paraId="174820F5" w14:textId="2BCC9B25" w:rsidR="00D20874" w:rsidRDefault="00D20874" w:rsidP="00D20874">
            <w:pPr>
              <w:jc w:val="center"/>
            </w:pPr>
            <w:r>
              <w:t>10.15</w:t>
            </w:r>
          </w:p>
        </w:tc>
        <w:tc>
          <w:tcPr>
            <w:tcW w:w="850" w:type="dxa"/>
            <w:vAlign w:val="center"/>
          </w:tcPr>
          <w:p w14:paraId="45251FE9" w14:textId="7D51E076" w:rsidR="00D20874" w:rsidRDefault="00D20874" w:rsidP="00D20874">
            <w:pPr>
              <w:jc w:val="center"/>
            </w:pPr>
            <w:r>
              <w:t>3.81</w:t>
            </w:r>
          </w:p>
        </w:tc>
        <w:tc>
          <w:tcPr>
            <w:tcW w:w="1418" w:type="dxa"/>
            <w:vAlign w:val="center"/>
          </w:tcPr>
          <w:p w14:paraId="3C45FD5E" w14:textId="5A4C8EA8" w:rsidR="00D20874" w:rsidRDefault="00D20874" w:rsidP="00D20874">
            <w:pPr>
              <w:jc w:val="center"/>
            </w:pPr>
            <w:r>
              <w:t>3.79</w:t>
            </w:r>
          </w:p>
        </w:tc>
      </w:tr>
      <w:tr w:rsidR="00D20874" w14:paraId="14DF3CF7" w14:textId="77777777" w:rsidTr="00B1356C">
        <w:trPr>
          <w:trHeight w:val="229"/>
        </w:trPr>
        <w:tc>
          <w:tcPr>
            <w:tcW w:w="1526" w:type="dxa"/>
            <w:vAlign w:val="center"/>
          </w:tcPr>
          <w:p w14:paraId="36B921FF" w14:textId="6EE244F0" w:rsidR="00D20874" w:rsidRDefault="00D20874" w:rsidP="00D20874">
            <w:pPr>
              <w:jc w:val="center"/>
            </w:pPr>
            <w:r>
              <w:rPr>
                <w:rFonts w:ascii="Symbol" w:hAnsi="Symbol"/>
              </w:rPr>
              <w:t></w:t>
            </w:r>
            <w:r>
              <w:rPr>
                <w:vertAlign w:val="subscript"/>
              </w:rPr>
              <w:t>y</w:t>
            </w:r>
          </w:p>
        </w:tc>
        <w:tc>
          <w:tcPr>
            <w:tcW w:w="992" w:type="dxa"/>
            <w:vAlign w:val="center"/>
          </w:tcPr>
          <w:p w14:paraId="7759F5A5" w14:textId="797B8E17" w:rsidR="00D20874" w:rsidRPr="00A10B25" w:rsidRDefault="00D20874" w:rsidP="00D20874">
            <w:pPr>
              <w:jc w:val="center"/>
              <w:rPr>
                <w:color w:val="FF0000"/>
              </w:rPr>
            </w:pPr>
            <w:r>
              <w:rPr>
                <w:color w:val="FF0000"/>
              </w:rPr>
              <w:t>-3.0</w:t>
            </w:r>
          </w:p>
        </w:tc>
        <w:tc>
          <w:tcPr>
            <w:tcW w:w="851" w:type="dxa"/>
            <w:vAlign w:val="center"/>
          </w:tcPr>
          <w:p w14:paraId="5131BC1E" w14:textId="1406FF92" w:rsidR="00D20874" w:rsidRDefault="00D20874" w:rsidP="00D20874">
            <w:pPr>
              <w:jc w:val="center"/>
            </w:pPr>
            <w:r>
              <w:t>±0.25</w:t>
            </w:r>
          </w:p>
        </w:tc>
        <w:tc>
          <w:tcPr>
            <w:tcW w:w="850" w:type="dxa"/>
            <w:vAlign w:val="center"/>
          </w:tcPr>
          <w:p w14:paraId="7C0AAA6E" w14:textId="6B873736" w:rsidR="00D20874" w:rsidRDefault="00D20874" w:rsidP="00D20874">
            <w:pPr>
              <w:jc w:val="center"/>
            </w:pPr>
            <w:r>
              <w:t>13.78</w:t>
            </w:r>
          </w:p>
        </w:tc>
        <w:tc>
          <w:tcPr>
            <w:tcW w:w="851" w:type="dxa"/>
            <w:vAlign w:val="center"/>
          </w:tcPr>
          <w:p w14:paraId="40392E81" w14:textId="3D5E1525" w:rsidR="00D20874" w:rsidRDefault="00D20874" w:rsidP="00D20874">
            <w:pPr>
              <w:jc w:val="center"/>
            </w:pPr>
            <w:r>
              <w:t>13.85</w:t>
            </w:r>
          </w:p>
        </w:tc>
        <w:tc>
          <w:tcPr>
            <w:tcW w:w="850" w:type="dxa"/>
            <w:vAlign w:val="center"/>
          </w:tcPr>
          <w:p w14:paraId="6CB9DE1B" w14:textId="5D5DF01A" w:rsidR="00D20874" w:rsidRDefault="00D20874" w:rsidP="00D20874">
            <w:pPr>
              <w:jc w:val="center"/>
            </w:pPr>
            <w:r>
              <w:t>11.49</w:t>
            </w:r>
          </w:p>
        </w:tc>
        <w:tc>
          <w:tcPr>
            <w:tcW w:w="851" w:type="dxa"/>
            <w:vAlign w:val="center"/>
          </w:tcPr>
          <w:p w14:paraId="318AAA72" w14:textId="77D0F01B" w:rsidR="00D20874" w:rsidRDefault="00D20874" w:rsidP="00D20874">
            <w:pPr>
              <w:jc w:val="center"/>
            </w:pPr>
            <w:r>
              <w:t>11.01</w:t>
            </w:r>
          </w:p>
        </w:tc>
        <w:tc>
          <w:tcPr>
            <w:tcW w:w="850" w:type="dxa"/>
            <w:vAlign w:val="center"/>
          </w:tcPr>
          <w:p w14:paraId="2FB99BFA" w14:textId="7F7E0673" w:rsidR="00D20874" w:rsidRDefault="00D20874" w:rsidP="00D20874">
            <w:pPr>
              <w:jc w:val="center"/>
            </w:pPr>
            <w:r>
              <w:t>3.92</w:t>
            </w:r>
          </w:p>
        </w:tc>
        <w:tc>
          <w:tcPr>
            <w:tcW w:w="1418" w:type="dxa"/>
            <w:vAlign w:val="center"/>
          </w:tcPr>
          <w:p w14:paraId="7EA18103" w14:textId="20CA7944" w:rsidR="00D20874" w:rsidRDefault="00D20874" w:rsidP="00D20874">
            <w:pPr>
              <w:jc w:val="center"/>
            </w:pPr>
            <w:r>
              <w:t>3.93</w:t>
            </w:r>
          </w:p>
        </w:tc>
      </w:tr>
    </w:tbl>
    <w:p w14:paraId="33306F47" w14:textId="77777777" w:rsidR="00911339" w:rsidRDefault="00911339" w:rsidP="00DF0A35"/>
    <w:p w14:paraId="1C23BF35" w14:textId="729FB182" w:rsidR="005F2F42" w:rsidRDefault="00E6617B" w:rsidP="005F2F42">
      <w:pPr>
        <w:rPr>
          <w:sz w:val="24"/>
          <w:szCs w:val="24"/>
        </w:rPr>
      </w:pPr>
      <w:r>
        <w:rPr>
          <w:sz w:val="24"/>
          <w:szCs w:val="24"/>
        </w:rPr>
        <w:t>Vi</w:t>
      </w:r>
      <w:r w:rsidR="00D20874">
        <w:rPr>
          <w:sz w:val="24"/>
          <w:szCs w:val="24"/>
        </w:rPr>
        <w:t>a a simple Single Value Decompositi</w:t>
      </w:r>
      <w:r>
        <w:rPr>
          <w:sz w:val="24"/>
          <w:szCs w:val="24"/>
        </w:rPr>
        <w:t>on</w:t>
      </w:r>
      <w:r w:rsidR="00A911C9">
        <w:rPr>
          <w:sz w:val="24"/>
          <w:szCs w:val="24"/>
        </w:rPr>
        <w:t xml:space="preserve"> (SVD) technique, the </w:t>
      </w:r>
      <w:proofErr w:type="gramStart"/>
      <w:r w:rsidR="00A911C9">
        <w:rPr>
          <w:sz w:val="24"/>
          <w:szCs w:val="24"/>
        </w:rPr>
        <w:t xml:space="preserve">aforementioned </w:t>
      </w:r>
      <w:r>
        <w:rPr>
          <w:sz w:val="24"/>
          <w:szCs w:val="24"/>
        </w:rPr>
        <w:t>matrix</w:t>
      </w:r>
      <w:proofErr w:type="gramEnd"/>
      <w:r>
        <w:rPr>
          <w:sz w:val="24"/>
          <w:szCs w:val="24"/>
        </w:rPr>
        <w:t xml:space="preserve"> can be inverted, which allows to get</w:t>
      </w:r>
      <w:r w:rsidR="00D20874">
        <w:rPr>
          <w:sz w:val="24"/>
          <w:szCs w:val="24"/>
        </w:rPr>
        <w:t xml:space="preserve"> the variations </w:t>
      </w:r>
      <w:r w:rsidR="00A97D58">
        <w:rPr>
          <w:sz w:val="24"/>
          <w:szCs w:val="24"/>
        </w:rPr>
        <w:t>in the Twis</w:t>
      </w:r>
      <w:r w:rsidR="00D20874">
        <w:rPr>
          <w:sz w:val="24"/>
          <w:szCs w:val="24"/>
        </w:rPr>
        <w:t xml:space="preserve">s parameters </w:t>
      </w:r>
      <w:r w:rsidR="00A97D58">
        <w:rPr>
          <w:sz w:val="24"/>
          <w:szCs w:val="24"/>
        </w:rPr>
        <w:t>needed to achi</w:t>
      </w:r>
      <w:r w:rsidR="00FA221B">
        <w:rPr>
          <w:sz w:val="24"/>
          <w:szCs w:val="24"/>
        </w:rPr>
        <w:t>e</w:t>
      </w:r>
      <w:r w:rsidR="00A97D58">
        <w:rPr>
          <w:sz w:val="24"/>
          <w:szCs w:val="24"/>
        </w:rPr>
        <w:t>ve a</w:t>
      </w:r>
      <w:r w:rsidR="00894526">
        <w:rPr>
          <w:sz w:val="24"/>
          <w:szCs w:val="24"/>
        </w:rPr>
        <w:t xml:space="preserve"> pre-defined set of objectives. </w:t>
      </w:r>
      <w:r w:rsidR="00A97D58">
        <w:rPr>
          <w:sz w:val="24"/>
          <w:szCs w:val="24"/>
        </w:rPr>
        <w:t>In our case an initial set (</w:t>
      </w:r>
      <w:r w:rsidR="00A97D58" w:rsidRPr="00963B22">
        <w:rPr>
          <w:rFonts w:ascii="Symbol" w:hAnsi="Symbol"/>
          <w:sz w:val="24"/>
          <w:szCs w:val="24"/>
        </w:rPr>
        <w:t></w:t>
      </w:r>
      <w:r w:rsidR="00A97D58" w:rsidRPr="00963B22">
        <w:rPr>
          <w:sz w:val="24"/>
          <w:szCs w:val="24"/>
          <w:vertAlign w:val="subscript"/>
        </w:rPr>
        <w:t>x</w:t>
      </w:r>
      <w:r w:rsidR="00A97D58">
        <w:rPr>
          <w:sz w:val="24"/>
          <w:szCs w:val="24"/>
        </w:rPr>
        <w:t xml:space="preserve">, </w:t>
      </w:r>
      <w:r w:rsidR="00A97D58" w:rsidRPr="00963B22">
        <w:rPr>
          <w:rFonts w:ascii="Symbol" w:hAnsi="Symbol"/>
          <w:sz w:val="24"/>
          <w:szCs w:val="24"/>
        </w:rPr>
        <w:t></w:t>
      </w:r>
      <w:r w:rsidR="00A97D58" w:rsidRPr="00963B22">
        <w:rPr>
          <w:sz w:val="24"/>
          <w:szCs w:val="24"/>
          <w:vertAlign w:val="subscript"/>
        </w:rPr>
        <w:t>y</w:t>
      </w:r>
      <w:r w:rsidR="00A97D58">
        <w:rPr>
          <w:sz w:val="24"/>
          <w:szCs w:val="24"/>
        </w:rPr>
        <w:t>) = (</w:t>
      </w:r>
      <w:r w:rsidR="00963B22">
        <w:rPr>
          <w:sz w:val="24"/>
          <w:szCs w:val="24"/>
        </w:rPr>
        <w:t>14.86, 10.17</w:t>
      </w:r>
      <w:r w:rsidR="00A97D58">
        <w:rPr>
          <w:sz w:val="24"/>
          <w:szCs w:val="24"/>
        </w:rPr>
        <w:t>)</w:t>
      </w:r>
      <w:r w:rsidR="00963B22">
        <w:rPr>
          <w:sz w:val="24"/>
          <w:szCs w:val="24"/>
        </w:rPr>
        <w:t xml:space="preserve"> </w:t>
      </w:r>
      <w:r w:rsidR="00963B22" w:rsidRPr="00963B22">
        <w:rPr>
          <w:rFonts w:ascii="Symbol" w:hAnsi="Symbol"/>
          <w:sz w:val="24"/>
          <w:szCs w:val="24"/>
        </w:rPr>
        <w:t></w:t>
      </w:r>
      <w:r w:rsidR="00963B22">
        <w:rPr>
          <w:sz w:val="24"/>
          <w:szCs w:val="24"/>
        </w:rPr>
        <w:t xml:space="preserve">m </w:t>
      </w:r>
      <w:r w:rsidR="00894526">
        <w:rPr>
          <w:sz w:val="24"/>
          <w:szCs w:val="24"/>
        </w:rPr>
        <w:t xml:space="preserve">is manipulated to try and obtain a circular image at the sample plane </w:t>
      </w:r>
      <w:proofErr w:type="gramStart"/>
      <w:r w:rsidR="00FA221B">
        <w:rPr>
          <w:sz w:val="24"/>
          <w:szCs w:val="24"/>
        </w:rPr>
        <w:t xml:space="preserve">of </w:t>
      </w:r>
      <w:r w:rsidR="00A97D58">
        <w:rPr>
          <w:sz w:val="24"/>
          <w:szCs w:val="24"/>
        </w:rPr>
        <w:t xml:space="preserve"> </w:t>
      </w:r>
      <w:r w:rsidR="00B84C06">
        <w:rPr>
          <w:sz w:val="24"/>
          <w:szCs w:val="24"/>
        </w:rPr>
        <w:t>(</w:t>
      </w:r>
      <w:proofErr w:type="gramEnd"/>
      <w:r w:rsidR="00B84C06">
        <w:rPr>
          <w:sz w:val="24"/>
          <w:szCs w:val="24"/>
        </w:rPr>
        <w:t xml:space="preserve">11.49, 11.50) </w:t>
      </w:r>
      <w:r w:rsidR="00020DF6" w:rsidRPr="00020DF6">
        <w:rPr>
          <w:rFonts w:ascii="Symbol" w:hAnsi="Symbol"/>
          <w:sz w:val="24"/>
          <w:szCs w:val="24"/>
        </w:rPr>
        <w:t></w:t>
      </w:r>
      <w:r w:rsidR="00020DF6">
        <w:rPr>
          <w:sz w:val="24"/>
          <w:szCs w:val="24"/>
        </w:rPr>
        <w:t>m.</w:t>
      </w:r>
      <w:r w:rsidR="00894526">
        <w:rPr>
          <w:sz w:val="24"/>
          <w:szCs w:val="24"/>
        </w:rPr>
        <w:t xml:space="preserve"> </w:t>
      </w:r>
    </w:p>
    <w:p w14:paraId="6E76ADD7" w14:textId="17F8A6B2" w:rsidR="005F2F42" w:rsidRPr="00865350" w:rsidRDefault="00865350" w:rsidP="005F2F42">
      <w:pPr>
        <w:rPr>
          <w:sz w:val="24"/>
          <w:szCs w:val="24"/>
        </w:rPr>
      </w:pPr>
      <w:r>
        <w:rPr>
          <w:sz w:val="24"/>
          <w:szCs w:val="24"/>
        </w:rPr>
        <w:t xml:space="preserve">We can see how the response matrix technique may find application in guiding the choice of </w:t>
      </w:r>
      <w:r w:rsidR="00A7331D">
        <w:rPr>
          <w:sz w:val="24"/>
          <w:szCs w:val="24"/>
        </w:rPr>
        <w:t xml:space="preserve">the </w:t>
      </w:r>
      <w:r>
        <w:rPr>
          <w:sz w:val="24"/>
          <w:szCs w:val="24"/>
        </w:rPr>
        <w:t xml:space="preserve">Twiss parameters needed to achieve a definite configuration at the sample, it is however limited to a linearity domain, outside which predictions are not reliable anymore. </w:t>
      </w:r>
      <w:r w:rsidR="00F210F9">
        <w:rPr>
          <w:sz w:val="24"/>
          <w:szCs w:val="24"/>
        </w:rPr>
        <w:t xml:space="preserve">The more general (non-linear) </w:t>
      </w:r>
      <w:r w:rsidR="006A4B0D">
        <w:rPr>
          <w:sz w:val="24"/>
          <w:szCs w:val="24"/>
        </w:rPr>
        <w:t xml:space="preserve">problems </w:t>
      </w:r>
      <w:commentRangeStart w:id="63"/>
      <w:r w:rsidR="006A4B0D">
        <w:rPr>
          <w:sz w:val="24"/>
          <w:szCs w:val="24"/>
        </w:rPr>
        <w:t>necessitate</w:t>
      </w:r>
      <w:commentRangeEnd w:id="63"/>
      <w:r w:rsidR="004B5C47">
        <w:rPr>
          <w:rStyle w:val="CommentReference"/>
        </w:rPr>
        <w:commentReference w:id="63"/>
      </w:r>
      <w:r w:rsidR="00F210F9">
        <w:rPr>
          <w:sz w:val="24"/>
          <w:szCs w:val="24"/>
        </w:rPr>
        <w:t xml:space="preserve"> the use of more sophisticated techniques of optimisation, as will be discussed in the next paragraphs. </w:t>
      </w:r>
    </w:p>
    <w:p w14:paraId="1866450B" w14:textId="77777777" w:rsidR="00894526" w:rsidRDefault="00894526" w:rsidP="00894526">
      <w:pPr>
        <w:pStyle w:val="Heading1"/>
        <w:numPr>
          <w:ilvl w:val="0"/>
          <w:numId w:val="0"/>
        </w:numPr>
        <w:ind w:left="360"/>
      </w:pPr>
      <w:r>
        <w:rPr>
          <w:noProof/>
          <w:lang w:eastAsia="zh-CN"/>
        </w:rPr>
        <mc:AlternateContent>
          <mc:Choice Requires="wpc">
            <w:drawing>
              <wp:inline distT="0" distB="0" distL="0" distR="0" wp14:anchorId="4A16AE80" wp14:editId="7F613B2E">
                <wp:extent cx="5486400" cy="2463501"/>
                <wp:effectExtent l="0" t="0" r="0" b="0"/>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 name="Picture 1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139527" y="43032"/>
                            <a:ext cx="3228078" cy="2378485"/>
                          </a:xfrm>
                          <a:prstGeom prst="rect">
                            <a:avLst/>
                          </a:prstGeom>
                        </pic:spPr>
                      </pic:pic>
                    </wpc:wpc>
                  </a:graphicData>
                </a:graphic>
              </wp:inline>
            </w:drawing>
          </mc:Choice>
          <mc:Fallback>
            <w:pict>
              <v:group w14:anchorId="3FEE9B9E" id="Canvas 15" o:spid="_x0000_s1026" editas="canvas" style="width:6in;height:194pt;mso-position-horizontal-relative:char;mso-position-vertical-relative:line" coordsize="54864,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">
                <v:shape id="_x0000_s1027" type="#_x0000_t75" style="position:absolute;width:54864;height:24631;visibility:visible;mso-wrap-style:square">
                  <v:fill o:detectmouseclick="t"/>
                  <v:path o:connecttype="none"/>
                </v:shape>
                <v:shape id="Picture 16" o:spid="_x0000_s1028" type="#_x0000_t75" style="position:absolute;left:11395;top:430;width:32281;height:23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">
                  <v:imagedata r:id="rId41" o:title=""/>
                </v:shape>
                <w10:anchorlock/>
              </v:group>
            </w:pict>
          </mc:Fallback>
        </mc:AlternateContent>
      </w:r>
    </w:p>
    <w:p w14:paraId="797C8CDD" w14:textId="552FDB21" w:rsidR="00894526" w:rsidRPr="003A307C" w:rsidRDefault="00894526" w:rsidP="003A307C">
      <w:pPr>
        <w:pStyle w:val="Caption"/>
        <w:rPr>
          <w:sz w:val="24"/>
          <w:szCs w:val="24"/>
        </w:rPr>
      </w:pPr>
      <w:r w:rsidRPr="003A307C">
        <w:rPr>
          <w:sz w:val="24"/>
          <w:szCs w:val="24"/>
        </w:rPr>
        <w:t xml:space="preserve">Figure </w:t>
      </w:r>
      <w:r w:rsidRPr="003A307C">
        <w:rPr>
          <w:sz w:val="24"/>
          <w:szCs w:val="24"/>
        </w:rPr>
        <w:fldChar w:fldCharType="begin"/>
      </w:r>
      <w:r w:rsidRPr="003A307C">
        <w:rPr>
          <w:sz w:val="24"/>
          <w:szCs w:val="24"/>
        </w:rPr>
        <w:instrText xml:space="preserve"> SEQ Figure \* ARABIC </w:instrText>
      </w:r>
      <w:r w:rsidRPr="003A307C">
        <w:rPr>
          <w:sz w:val="24"/>
          <w:szCs w:val="24"/>
        </w:rPr>
        <w:fldChar w:fldCharType="separate"/>
      </w:r>
      <w:r w:rsidR="008F0828">
        <w:rPr>
          <w:noProof/>
          <w:sz w:val="24"/>
          <w:szCs w:val="24"/>
        </w:rPr>
        <w:t>11</w:t>
      </w:r>
      <w:r w:rsidRPr="003A307C">
        <w:rPr>
          <w:sz w:val="24"/>
          <w:szCs w:val="24"/>
        </w:rPr>
        <w:fldChar w:fldCharType="end"/>
      </w:r>
      <w:r w:rsidRPr="003A307C">
        <w:rPr>
          <w:sz w:val="24"/>
          <w:szCs w:val="24"/>
        </w:rPr>
        <w:t xml:space="preserve"> linearity in the response of the beamline to Twiss parameter modifications as suggested by the TRM method. A requested beam size of </w:t>
      </w:r>
      <w:r w:rsidRPr="00BF48E7">
        <w:rPr>
          <w:rFonts w:ascii="Symbol" w:hAnsi="Symbol"/>
          <w:sz w:val="24"/>
          <w:szCs w:val="24"/>
        </w:rPr>
        <w:t></w:t>
      </w:r>
      <w:r w:rsidR="00FA221B" w:rsidRPr="00A7331D">
        <w:rPr>
          <w:sz w:val="24"/>
          <w:szCs w:val="24"/>
          <w:vertAlign w:val="superscript"/>
        </w:rPr>
        <w:t>in</w:t>
      </w:r>
      <w:r w:rsidRPr="003A307C">
        <w:rPr>
          <w:sz w:val="24"/>
          <w:szCs w:val="24"/>
        </w:rPr>
        <w:t xml:space="preserve"> (both in x and y) determines an actual size of the photon beam at the sample (</w:t>
      </w:r>
      <w:r w:rsidRPr="00BF48E7">
        <w:rPr>
          <w:rFonts w:ascii="Symbol" w:hAnsi="Symbol"/>
          <w:sz w:val="24"/>
          <w:szCs w:val="24"/>
        </w:rPr>
        <w:t></w:t>
      </w:r>
      <w:r w:rsidRPr="00A7331D">
        <w:rPr>
          <w:sz w:val="24"/>
          <w:szCs w:val="24"/>
          <w:vertAlign w:val="superscript"/>
        </w:rPr>
        <w:t>out</w:t>
      </w:r>
      <w:r w:rsidRPr="003A307C">
        <w:rPr>
          <w:sz w:val="24"/>
          <w:szCs w:val="24"/>
        </w:rPr>
        <w:t xml:space="preserve">) with an almost </w:t>
      </w:r>
      <w:r w:rsidRPr="003A307C">
        <w:rPr>
          <w:sz w:val="24"/>
          <w:szCs w:val="24"/>
        </w:rPr>
        <w:lastRenderedPageBreak/>
        <w:t xml:space="preserve">linear response in the region [12,15] </w:t>
      </w:r>
      <w:r w:rsidR="00BF48E7" w:rsidRPr="00BF48E7">
        <w:rPr>
          <w:rFonts w:ascii="Symbol" w:hAnsi="Symbol"/>
          <w:sz w:val="24"/>
          <w:szCs w:val="24"/>
        </w:rPr>
        <w:t></w:t>
      </w:r>
      <w:r w:rsidR="00BF48E7">
        <w:rPr>
          <w:sz w:val="24"/>
          <w:szCs w:val="24"/>
        </w:rPr>
        <w:t>m</w:t>
      </w:r>
      <w:r w:rsidRPr="003A307C">
        <w:rPr>
          <w:sz w:val="24"/>
          <w:szCs w:val="24"/>
        </w:rPr>
        <w:t xml:space="preserve">, while for </w:t>
      </w:r>
      <w:r w:rsidR="00BF48E7" w:rsidRPr="00BF48E7">
        <w:rPr>
          <w:rFonts w:ascii="Symbol" w:hAnsi="Symbol"/>
          <w:sz w:val="24"/>
          <w:szCs w:val="24"/>
        </w:rPr>
        <w:t></w:t>
      </w:r>
      <w:r w:rsidR="00BF48E7" w:rsidRPr="00A7331D">
        <w:rPr>
          <w:sz w:val="24"/>
          <w:szCs w:val="24"/>
          <w:vertAlign w:val="superscript"/>
        </w:rPr>
        <w:t>in</w:t>
      </w:r>
      <w:r w:rsidR="008A7105">
        <w:rPr>
          <w:sz w:val="24"/>
          <w:szCs w:val="24"/>
        </w:rPr>
        <w:t>&lt;</w:t>
      </w:r>
      <w:r w:rsidRPr="003A307C">
        <w:rPr>
          <w:sz w:val="24"/>
          <w:szCs w:val="24"/>
        </w:rPr>
        <w:t>11</w:t>
      </w:r>
      <w:r w:rsidR="00BF48E7">
        <w:rPr>
          <w:rFonts w:ascii="Symbol" w:hAnsi="Symbol"/>
          <w:sz w:val="24"/>
          <w:szCs w:val="24"/>
        </w:rPr>
        <w:t></w:t>
      </w:r>
      <w:r w:rsidR="00A7331D">
        <w:rPr>
          <w:sz w:val="24"/>
          <w:szCs w:val="24"/>
        </w:rPr>
        <w:t>m the response is</w:t>
      </w:r>
      <w:r w:rsidRPr="003A307C">
        <w:rPr>
          <w:sz w:val="24"/>
          <w:szCs w:val="24"/>
        </w:rPr>
        <w:t xml:space="preserve"> markedly non-linear. </w:t>
      </w:r>
    </w:p>
    <w:p w14:paraId="467986C6" w14:textId="77777777" w:rsidR="00A10B25" w:rsidRDefault="00A10B25" w:rsidP="003A307C">
      <w:pPr>
        <w:pStyle w:val="Heading1"/>
        <w:numPr>
          <w:ilvl w:val="0"/>
          <w:numId w:val="0"/>
        </w:numPr>
        <w:ind w:left="360" w:hanging="360"/>
      </w:pPr>
    </w:p>
    <w:p w14:paraId="023B6662" w14:textId="153AEC74" w:rsidR="005F2F42" w:rsidRDefault="005F2F42" w:rsidP="000F0E4E">
      <w:pPr>
        <w:pStyle w:val="Heading1"/>
      </w:pPr>
      <w:r>
        <w:t>Optimisation in Diamond-II</w:t>
      </w:r>
    </w:p>
    <w:p w14:paraId="5A3AC2F3" w14:textId="5C9B41DD" w:rsidR="005F2F42" w:rsidRDefault="005F2F42" w:rsidP="000F0E4E">
      <w:pPr>
        <w:pStyle w:val="Heading2"/>
      </w:pPr>
      <w:r>
        <w:t xml:space="preserve">Multi-Objective Beamline Tuning </w:t>
      </w:r>
    </w:p>
    <w:p w14:paraId="063273A3" w14:textId="1C46D3F7" w:rsidR="00411EFA" w:rsidRDefault="00411EFA" w:rsidP="00411EFA">
      <w:pPr>
        <w:ind w:firstLine="360"/>
        <w:rPr>
          <w:sz w:val="24"/>
          <w:szCs w:val="24"/>
        </w:rPr>
      </w:pPr>
      <w:commentRangeStart w:id="64"/>
      <w:r w:rsidRPr="00A91D10">
        <w:rPr>
          <w:sz w:val="24"/>
          <w:szCs w:val="24"/>
        </w:rPr>
        <w:t>In this section,</w:t>
      </w:r>
      <w:r>
        <w:rPr>
          <w:sz w:val="24"/>
          <w:szCs w:val="24"/>
        </w:rPr>
        <w:t xml:space="preserve"> </w:t>
      </w:r>
      <w:r w:rsidRPr="00A91D10">
        <w:rPr>
          <w:sz w:val="24"/>
          <w:szCs w:val="24"/>
        </w:rPr>
        <w:t>the optimisation of two beamline configurations, I13-coherence</w:t>
      </w:r>
      <w:r>
        <w:rPr>
          <w:sz w:val="24"/>
          <w:szCs w:val="24"/>
        </w:rPr>
        <w:t xml:space="preserve"> </w:t>
      </w:r>
      <w:r w:rsidRPr="00A91D10">
        <w:rPr>
          <w:sz w:val="24"/>
          <w:szCs w:val="24"/>
        </w:rPr>
        <w:t xml:space="preserve">and I20-scanning branches </w:t>
      </w:r>
      <w:r>
        <w:rPr>
          <w:sz w:val="24"/>
          <w:szCs w:val="24"/>
        </w:rPr>
        <w:t>are considered</w:t>
      </w:r>
      <w:r w:rsidRPr="00A91D10">
        <w:rPr>
          <w:sz w:val="24"/>
          <w:szCs w:val="24"/>
        </w:rPr>
        <w:t>. The interest in the two of them is that they receive their photons through an undulator and a wiggler respectively. Having covered two types of insertion devices,</w:t>
      </w:r>
      <w:r>
        <w:rPr>
          <w:sz w:val="24"/>
          <w:szCs w:val="24"/>
        </w:rPr>
        <w:t xml:space="preserve"> </w:t>
      </w:r>
      <w:r w:rsidRPr="00A91D10">
        <w:rPr>
          <w:sz w:val="24"/>
          <w:szCs w:val="24"/>
        </w:rPr>
        <w:t>the conclusions of these two types of beamline to other situations</w:t>
      </w:r>
      <w:r>
        <w:rPr>
          <w:sz w:val="24"/>
          <w:szCs w:val="24"/>
        </w:rPr>
        <w:t xml:space="preserve"> can be extended</w:t>
      </w:r>
      <w:commentRangeEnd w:id="64"/>
      <w:r w:rsidR="004D2907">
        <w:rPr>
          <w:rStyle w:val="CommentReference"/>
        </w:rPr>
        <w:commentReference w:id="64"/>
      </w:r>
      <w:r>
        <w:rPr>
          <w:sz w:val="24"/>
          <w:szCs w:val="24"/>
        </w:rPr>
        <w:t>.</w:t>
      </w:r>
      <w:r w:rsidRPr="00A91D10">
        <w:rPr>
          <w:sz w:val="24"/>
          <w:szCs w:val="24"/>
        </w:rPr>
        <w:t xml:space="preserve"> </w:t>
      </w:r>
    </w:p>
    <w:p w14:paraId="2BD64C4E" w14:textId="77777777" w:rsidR="008259D4" w:rsidRDefault="00411EFA" w:rsidP="00411EFA">
      <w:pPr>
        <w:ind w:firstLine="360"/>
        <w:rPr>
          <w:sz w:val="24"/>
          <w:szCs w:val="24"/>
        </w:rPr>
      </w:pPr>
      <w:commentRangeStart w:id="65"/>
      <w:r w:rsidRPr="004B5C47">
        <w:rPr>
          <w:strike/>
          <w:sz w:val="24"/>
          <w:szCs w:val="24"/>
        </w:rPr>
        <w:t>For each of the two beamlines</w:t>
      </w:r>
      <w:commentRangeEnd w:id="65"/>
      <w:r w:rsidR="004B5C47">
        <w:rPr>
          <w:rStyle w:val="CommentReference"/>
        </w:rPr>
        <w:commentReference w:id="65"/>
      </w:r>
      <w:r>
        <w:rPr>
          <w:sz w:val="24"/>
          <w:szCs w:val="24"/>
        </w:rPr>
        <w:t xml:space="preserve"> we have considered four steps</w:t>
      </w:r>
      <w:r w:rsidRPr="00A91D10">
        <w:rPr>
          <w:sz w:val="24"/>
          <w:szCs w:val="24"/>
        </w:rPr>
        <w:t xml:space="preserve">: </w:t>
      </w:r>
    </w:p>
    <w:p w14:paraId="19382DC9" w14:textId="77777777" w:rsidR="008259D4" w:rsidRDefault="00411EFA" w:rsidP="008259D4">
      <w:pPr>
        <w:pStyle w:val="ListParagraph"/>
        <w:numPr>
          <w:ilvl w:val="0"/>
          <w:numId w:val="6"/>
        </w:numPr>
        <w:rPr>
          <w:sz w:val="24"/>
          <w:szCs w:val="24"/>
        </w:rPr>
      </w:pPr>
      <w:r w:rsidRPr="008259D4">
        <w:rPr>
          <w:sz w:val="24"/>
          <w:szCs w:val="24"/>
        </w:rPr>
        <w:t>optimization of</w:t>
      </w:r>
      <w:r w:rsidR="008259D4">
        <w:rPr>
          <w:sz w:val="24"/>
          <w:szCs w:val="24"/>
        </w:rPr>
        <w:t xml:space="preserve"> </w:t>
      </w:r>
      <w:r w:rsidR="008259D4" w:rsidRPr="008259D4">
        <w:rPr>
          <w:sz w:val="24"/>
          <w:szCs w:val="24"/>
        </w:rPr>
        <w:t>beamline</w:t>
      </w:r>
      <w:r w:rsidRPr="008259D4">
        <w:rPr>
          <w:sz w:val="24"/>
          <w:szCs w:val="24"/>
        </w:rPr>
        <w:t xml:space="preserve"> parameters only. For this stage, the </w:t>
      </w:r>
      <w:r w:rsidR="008259D4" w:rsidRPr="008259D4">
        <w:rPr>
          <w:sz w:val="24"/>
          <w:szCs w:val="24"/>
        </w:rPr>
        <w:t xml:space="preserve">Twiss parameters of the source </w:t>
      </w:r>
      <w:r w:rsidRPr="008259D4">
        <w:rPr>
          <w:sz w:val="24"/>
          <w:szCs w:val="24"/>
        </w:rPr>
        <w:t>are supposed to be known and fixed</w:t>
      </w:r>
      <w:r w:rsidR="008259D4">
        <w:rPr>
          <w:sz w:val="24"/>
          <w:szCs w:val="24"/>
        </w:rPr>
        <w:t xml:space="preserve">, </w:t>
      </w:r>
    </w:p>
    <w:p w14:paraId="3A331E59" w14:textId="77777777" w:rsidR="008259D4" w:rsidRDefault="00411EFA" w:rsidP="008259D4">
      <w:pPr>
        <w:pStyle w:val="ListParagraph"/>
        <w:numPr>
          <w:ilvl w:val="0"/>
          <w:numId w:val="6"/>
        </w:numPr>
        <w:rPr>
          <w:sz w:val="24"/>
          <w:szCs w:val="24"/>
        </w:rPr>
      </w:pPr>
      <w:r w:rsidRPr="008259D4">
        <w:rPr>
          <w:sz w:val="24"/>
          <w:szCs w:val="24"/>
        </w:rPr>
        <w:t>beamline parameters are left fixed, with only the Twiss parameters allowed to change</w:t>
      </w:r>
      <w:r w:rsidR="008259D4">
        <w:rPr>
          <w:sz w:val="24"/>
          <w:szCs w:val="24"/>
        </w:rPr>
        <w:t xml:space="preserve">, </w:t>
      </w:r>
    </w:p>
    <w:p w14:paraId="7A40A118" w14:textId="77777777" w:rsidR="008259D4" w:rsidRDefault="00411EFA" w:rsidP="008259D4">
      <w:pPr>
        <w:pStyle w:val="ListParagraph"/>
        <w:numPr>
          <w:ilvl w:val="0"/>
          <w:numId w:val="6"/>
        </w:numPr>
        <w:rPr>
          <w:sz w:val="24"/>
          <w:szCs w:val="24"/>
        </w:rPr>
      </w:pPr>
      <w:r w:rsidRPr="008259D4">
        <w:rPr>
          <w:sz w:val="24"/>
          <w:szCs w:val="24"/>
        </w:rPr>
        <w:t>both the beamline and Twiss parameters are considered in the optimisation.</w:t>
      </w:r>
    </w:p>
    <w:p w14:paraId="588AD675" w14:textId="775BBC89" w:rsidR="00411EFA" w:rsidRPr="008259D4" w:rsidRDefault="00411EFA" w:rsidP="008259D4">
      <w:pPr>
        <w:ind w:left="360"/>
        <w:rPr>
          <w:sz w:val="24"/>
          <w:szCs w:val="24"/>
        </w:rPr>
      </w:pPr>
      <w:r w:rsidRPr="008259D4">
        <w:rPr>
          <w:sz w:val="24"/>
          <w:szCs w:val="24"/>
        </w:rPr>
        <w:t xml:space="preserve">For the three </w:t>
      </w:r>
      <w:proofErr w:type="gramStart"/>
      <w:r w:rsidRPr="008259D4">
        <w:rPr>
          <w:sz w:val="24"/>
          <w:szCs w:val="24"/>
        </w:rPr>
        <w:t>aforementioned cases</w:t>
      </w:r>
      <w:proofErr w:type="gramEnd"/>
      <w:r w:rsidRPr="008259D4">
        <w:rPr>
          <w:sz w:val="24"/>
          <w:szCs w:val="24"/>
        </w:rPr>
        <w:t xml:space="preserve"> we assume a fully coherent </w:t>
      </w:r>
      <w:r w:rsidR="008259D4">
        <w:rPr>
          <w:sz w:val="24"/>
          <w:szCs w:val="24"/>
        </w:rPr>
        <w:t>photon beam</w:t>
      </w:r>
      <w:r w:rsidRPr="008259D4">
        <w:rPr>
          <w:sz w:val="24"/>
          <w:szCs w:val="24"/>
        </w:rPr>
        <w:t xml:space="preserve">, as defined in the SRW code for the radiation emitted by the source. This justifies a fourth stage in our study where we explore whether the set of parameters that have been identified as potentially interesting, with respect to the objectives they </w:t>
      </w:r>
      <w:proofErr w:type="gramStart"/>
      <w:r w:rsidRPr="008259D4">
        <w:rPr>
          <w:sz w:val="24"/>
          <w:szCs w:val="24"/>
        </w:rPr>
        <w:t>yields</w:t>
      </w:r>
      <w:proofErr w:type="gramEnd"/>
      <w:r w:rsidRPr="008259D4">
        <w:rPr>
          <w:sz w:val="24"/>
          <w:szCs w:val="24"/>
        </w:rPr>
        <w:t>, remain so in the more realistic case of a partly coherent radiation. The aim here will not be to perform a partially-coherent optimisation, but rather to evaluate how well can the conclusions drawn in fully-coherent configurations be considered as reasonable approximations of their partially coherent counterparts.</w:t>
      </w:r>
    </w:p>
    <w:p w14:paraId="26BE00FF" w14:textId="47C22826" w:rsidR="00411EFA" w:rsidRDefault="00411EFA" w:rsidP="005F6EAB">
      <w:pPr>
        <w:autoSpaceDE w:val="0"/>
        <w:autoSpaceDN w:val="0"/>
        <w:adjustRightInd w:val="0"/>
        <w:spacing w:after="0" w:line="240" w:lineRule="auto"/>
        <w:rPr>
          <w:sz w:val="24"/>
          <w:szCs w:val="24"/>
        </w:rPr>
      </w:pPr>
    </w:p>
    <w:p w14:paraId="7E8B20D4" w14:textId="0AA1E72C" w:rsidR="00411EFA" w:rsidRPr="00411EFA" w:rsidRDefault="00411EFA" w:rsidP="006C4FA8">
      <w:pPr>
        <w:autoSpaceDE w:val="0"/>
        <w:autoSpaceDN w:val="0"/>
        <w:adjustRightInd w:val="0"/>
        <w:spacing w:after="0" w:line="240" w:lineRule="auto"/>
        <w:ind w:firstLine="357"/>
        <w:rPr>
          <w:b/>
          <w:sz w:val="24"/>
          <w:szCs w:val="24"/>
        </w:rPr>
      </w:pPr>
      <w:r w:rsidRPr="00411EFA">
        <w:rPr>
          <w:b/>
          <w:sz w:val="24"/>
          <w:szCs w:val="24"/>
        </w:rPr>
        <w:t>3.1.1. I13 beamline-only optimisation</w:t>
      </w:r>
    </w:p>
    <w:p w14:paraId="1E50538C" w14:textId="34EED6FC" w:rsidR="00411EFA" w:rsidRDefault="00411EFA" w:rsidP="005F6EAB">
      <w:pPr>
        <w:autoSpaceDE w:val="0"/>
        <w:autoSpaceDN w:val="0"/>
        <w:adjustRightInd w:val="0"/>
        <w:spacing w:after="0" w:line="240" w:lineRule="auto"/>
        <w:rPr>
          <w:sz w:val="24"/>
          <w:szCs w:val="24"/>
        </w:rPr>
      </w:pPr>
    </w:p>
    <w:p w14:paraId="5316D247" w14:textId="28DAB440" w:rsidR="006C4FA8" w:rsidRPr="003E319C" w:rsidRDefault="006C4FA8" w:rsidP="003E319C">
      <w:pPr>
        <w:autoSpaceDE w:val="0"/>
        <w:autoSpaceDN w:val="0"/>
        <w:adjustRightInd w:val="0"/>
        <w:spacing w:after="0" w:line="240" w:lineRule="auto"/>
        <w:rPr>
          <w:sz w:val="24"/>
          <w:szCs w:val="24"/>
        </w:rPr>
      </w:pPr>
      <w:r>
        <w:rPr>
          <w:sz w:val="24"/>
          <w:szCs w:val="24"/>
        </w:rPr>
        <w:t xml:space="preserve">In this case the </w:t>
      </w:r>
      <w:r w:rsidRPr="00CC70D2">
        <w:rPr>
          <w:sz w:val="24"/>
          <w:szCs w:val="24"/>
        </w:rPr>
        <w:t xml:space="preserve">accelerator lattice is imposed by the design, </w:t>
      </w:r>
      <w:r>
        <w:rPr>
          <w:sz w:val="24"/>
          <w:szCs w:val="24"/>
        </w:rPr>
        <w:t xml:space="preserve">so </w:t>
      </w:r>
      <w:r w:rsidRPr="00CC70D2">
        <w:rPr>
          <w:sz w:val="24"/>
          <w:szCs w:val="24"/>
        </w:rPr>
        <w:t>the optimization runs solely on a subset of the beamline itself.</w:t>
      </w:r>
      <w:r w:rsidR="003E319C">
        <w:rPr>
          <w:sz w:val="24"/>
          <w:szCs w:val="24"/>
        </w:rPr>
        <w:t xml:space="preserve"> For beamline</w:t>
      </w:r>
      <w:r w:rsidRPr="00CC70D2">
        <w:rPr>
          <w:sz w:val="24"/>
          <w:szCs w:val="24"/>
        </w:rPr>
        <w:t xml:space="preserve"> I13, the parameters chosen are the last three drifts defining the inter-distances between specific optic</w:t>
      </w:r>
      <w:r>
        <w:rPr>
          <w:sz w:val="24"/>
          <w:szCs w:val="24"/>
        </w:rPr>
        <w:t>al elements. Referring to Fig. 3,</w:t>
      </w:r>
      <w:r w:rsidRPr="00CC70D2">
        <w:rPr>
          <w:sz w:val="24"/>
          <w:szCs w:val="24"/>
        </w:rPr>
        <w:t xml:space="preserve"> these parameters are: the drift between the last crystal monochromator and the first elliptical mirror, the drift between the last two elliptical mirrors of the KB system, and the drift from the last elliptical mirror to the sample. In addition to these three parameters, we also consider the two focal </w:t>
      </w:r>
      <w:r w:rsidRPr="00CC70D2">
        <w:rPr>
          <w:sz w:val="24"/>
          <w:szCs w:val="24"/>
          <w:lang w:val="en-US"/>
        </w:rPr>
        <w:t>distances (</w:t>
      </w:r>
      <w:proofErr w:type="spellStart"/>
      <w:proofErr w:type="gramStart"/>
      <w:r w:rsidRPr="00CC70D2">
        <w:rPr>
          <w:sz w:val="24"/>
          <w:szCs w:val="24"/>
          <w:lang w:val="en-US"/>
        </w:rPr>
        <w:t>p,q</w:t>
      </w:r>
      <w:proofErr w:type="spellEnd"/>
      <w:proofErr w:type="gramEnd"/>
      <w:r w:rsidRPr="00CC70D2">
        <w:rPr>
          <w:sz w:val="24"/>
          <w:szCs w:val="24"/>
          <w:lang w:val="en-US"/>
        </w:rPr>
        <w:t xml:space="preserve">) of each elliptical mirror of the KB system. The optimization runs therefore on a 7-dimensional space. The chosen objectives </w:t>
      </w:r>
      <w:r w:rsidR="008259D4">
        <w:rPr>
          <w:sz w:val="24"/>
          <w:szCs w:val="24"/>
          <w:lang w:val="en-US"/>
        </w:rPr>
        <w:t>to be minimized</w:t>
      </w:r>
      <w:r w:rsidRPr="00CC70D2">
        <w:rPr>
          <w:sz w:val="24"/>
          <w:szCs w:val="24"/>
          <w:lang w:val="en-US"/>
        </w:rPr>
        <w:t xml:space="preserve"> </w:t>
      </w:r>
      <w:r w:rsidR="008259D4">
        <w:rPr>
          <w:sz w:val="24"/>
          <w:szCs w:val="24"/>
          <w:lang w:val="en-US"/>
        </w:rPr>
        <w:t xml:space="preserve">are </w:t>
      </w:r>
      <w:r w:rsidRPr="00CC70D2">
        <w:rPr>
          <w:sz w:val="24"/>
          <w:szCs w:val="24"/>
          <w:lang w:val="en-US"/>
        </w:rPr>
        <w:t>the horizontal and vertical beam size</w:t>
      </w:r>
      <w:r w:rsidR="008259D4">
        <w:rPr>
          <w:sz w:val="24"/>
          <w:szCs w:val="24"/>
          <w:lang w:val="en-US"/>
        </w:rPr>
        <w:t>s</w:t>
      </w:r>
      <w:r w:rsidRPr="00CC70D2">
        <w:rPr>
          <w:sz w:val="24"/>
          <w:szCs w:val="24"/>
          <w:lang w:val="en-US"/>
        </w:rPr>
        <w:t xml:space="preserve">. The computation of the genetic algorithm runs on a population of 100 </w:t>
      </w:r>
      <w:r>
        <w:rPr>
          <w:sz w:val="24"/>
          <w:szCs w:val="24"/>
          <w:lang w:val="en-US"/>
        </w:rPr>
        <w:t xml:space="preserve">individuals and over </w:t>
      </w:r>
      <w:commentRangeStart w:id="66"/>
      <w:r w:rsidRPr="003049C1">
        <w:rPr>
          <w:strike/>
          <w:sz w:val="24"/>
          <w:szCs w:val="24"/>
          <w:lang w:val="en-US"/>
        </w:rPr>
        <w:t>50 generations</w:t>
      </w:r>
      <w:commentRangeEnd w:id="66"/>
      <w:r w:rsidR="003049C1">
        <w:rPr>
          <w:rStyle w:val="CommentReference"/>
        </w:rPr>
        <w:commentReference w:id="66"/>
      </w:r>
      <w:r w:rsidRPr="00CC70D2">
        <w:rPr>
          <w:sz w:val="24"/>
          <w:szCs w:val="24"/>
          <w:lang w:val="en-US"/>
        </w:rPr>
        <w:t xml:space="preserve">. </w:t>
      </w:r>
    </w:p>
    <w:p w14:paraId="49BA461B" w14:textId="6CFD53AE" w:rsidR="006C4FA8" w:rsidRDefault="006C4FA8" w:rsidP="005F6EAB">
      <w:pPr>
        <w:autoSpaceDE w:val="0"/>
        <w:autoSpaceDN w:val="0"/>
        <w:adjustRightInd w:val="0"/>
        <w:spacing w:after="0" w:line="240" w:lineRule="auto"/>
        <w:rPr>
          <w:sz w:val="24"/>
          <w:szCs w:val="24"/>
        </w:rPr>
      </w:pPr>
    </w:p>
    <w:p w14:paraId="1DD5A82D" w14:textId="77777777" w:rsidR="000345F2" w:rsidRPr="00CC70D2" w:rsidRDefault="000345F2" w:rsidP="00380539">
      <w:pPr>
        <w:widowControl w:val="0"/>
        <w:autoSpaceDE w:val="0"/>
        <w:autoSpaceDN w:val="0"/>
        <w:adjustRightInd w:val="0"/>
        <w:spacing w:after="0" w:line="240" w:lineRule="auto"/>
        <w:rPr>
          <w:sz w:val="24"/>
          <w:szCs w:val="24"/>
          <w:lang w:val="en-US"/>
        </w:rPr>
      </w:pPr>
    </w:p>
    <w:p w14:paraId="6CE52AA5" w14:textId="77777777" w:rsidR="008D58F9" w:rsidRPr="003A307C" w:rsidRDefault="008D58F9" w:rsidP="00380539">
      <w:pPr>
        <w:widowControl w:val="0"/>
        <w:autoSpaceDE w:val="0"/>
        <w:autoSpaceDN w:val="0"/>
        <w:adjustRightInd w:val="0"/>
        <w:spacing w:after="0" w:line="240" w:lineRule="auto"/>
        <w:rPr>
          <w:rFonts w:ascii="Times New Roman" w:hAnsi="Times New Roman" w:cs="Times New Roman"/>
          <w:sz w:val="24"/>
          <w:szCs w:val="24"/>
          <w:lang w:val="en-US"/>
        </w:rPr>
      </w:pPr>
    </w:p>
    <w:p w14:paraId="0ABA91D3" w14:textId="62C3D8E4" w:rsidR="000345F2" w:rsidRPr="003A307C" w:rsidRDefault="000345F2" w:rsidP="000345F2">
      <w:pPr>
        <w:pStyle w:val="Caption"/>
        <w:keepNext/>
        <w:rPr>
          <w:sz w:val="24"/>
          <w:szCs w:val="24"/>
          <w:lang w:val="en-US"/>
        </w:rPr>
      </w:pPr>
      <w:r w:rsidRPr="003A307C">
        <w:rPr>
          <w:sz w:val="24"/>
          <w:szCs w:val="24"/>
        </w:rPr>
        <w:t xml:space="preserve">Table </w:t>
      </w:r>
      <w:r w:rsidRPr="003A307C">
        <w:rPr>
          <w:sz w:val="24"/>
          <w:szCs w:val="24"/>
        </w:rPr>
        <w:fldChar w:fldCharType="begin"/>
      </w:r>
      <w:r w:rsidRPr="003A307C">
        <w:rPr>
          <w:sz w:val="24"/>
          <w:szCs w:val="24"/>
        </w:rPr>
        <w:instrText xml:space="preserve"> SEQ Table \* ARABIC </w:instrText>
      </w:r>
      <w:r w:rsidRPr="003A307C">
        <w:rPr>
          <w:sz w:val="24"/>
          <w:szCs w:val="24"/>
        </w:rPr>
        <w:fldChar w:fldCharType="separate"/>
      </w:r>
      <w:r w:rsidR="008F0828">
        <w:rPr>
          <w:noProof/>
          <w:sz w:val="24"/>
          <w:szCs w:val="24"/>
        </w:rPr>
        <w:t>4</w:t>
      </w:r>
      <w:r w:rsidRPr="003A307C">
        <w:rPr>
          <w:sz w:val="24"/>
          <w:szCs w:val="24"/>
        </w:rPr>
        <w:fldChar w:fldCharType="end"/>
      </w:r>
      <w:r w:rsidRPr="003A307C">
        <w:rPr>
          <w:sz w:val="24"/>
          <w:szCs w:val="24"/>
        </w:rPr>
        <w:t xml:space="preserve"> </w:t>
      </w:r>
      <w:r w:rsidRPr="003A307C">
        <w:rPr>
          <w:sz w:val="24"/>
          <w:szCs w:val="24"/>
          <w:lang w:val="en-US"/>
        </w:rPr>
        <w:t xml:space="preserve">Parameters used for the genetic </w:t>
      </w:r>
      <w:proofErr w:type="spellStart"/>
      <w:r w:rsidRPr="003A307C">
        <w:rPr>
          <w:sz w:val="24"/>
          <w:szCs w:val="24"/>
          <w:lang w:val="en-US"/>
        </w:rPr>
        <w:t>optimisation</w:t>
      </w:r>
      <w:proofErr w:type="spellEnd"/>
      <w:r w:rsidRPr="003A307C">
        <w:rPr>
          <w:sz w:val="24"/>
          <w:szCs w:val="24"/>
          <w:lang w:val="en-US"/>
        </w:rPr>
        <w:t>, together with the objectives during several phases of NSGA evolution towards a beamline with a very small image at the sample plane. No real improvement is seen after 40 generations, suggesting the Pareto front has been reached for this problem.</w:t>
      </w:r>
      <w:r w:rsidR="0028696C" w:rsidRPr="003A307C">
        <w:rPr>
          <w:sz w:val="24"/>
          <w:szCs w:val="24"/>
          <w:lang w:val="en-US"/>
        </w:rPr>
        <w:t xml:space="preserve"> The last columns </w:t>
      </w:r>
      <w:proofErr w:type="gramStart"/>
      <w:r w:rsidR="0028696C" w:rsidRPr="003A307C">
        <w:rPr>
          <w:sz w:val="24"/>
          <w:szCs w:val="24"/>
          <w:lang w:val="en-US"/>
        </w:rPr>
        <w:t>reports</w:t>
      </w:r>
      <w:proofErr w:type="gramEnd"/>
      <w:r w:rsidR="0028696C" w:rsidRPr="003A307C">
        <w:rPr>
          <w:sz w:val="24"/>
          <w:szCs w:val="24"/>
          <w:lang w:val="en-US"/>
        </w:rPr>
        <w:t xml:space="preserve"> the increase of the beam</w:t>
      </w:r>
      <w:r w:rsidR="006C4FA8">
        <w:rPr>
          <w:sz w:val="24"/>
          <w:szCs w:val="24"/>
          <w:lang w:val="en-US"/>
        </w:rPr>
        <w:t>-</w:t>
      </w:r>
      <w:r w:rsidR="0028696C" w:rsidRPr="003A307C">
        <w:rPr>
          <w:sz w:val="24"/>
          <w:szCs w:val="24"/>
          <w:lang w:val="en-US"/>
        </w:rPr>
        <w:t>spot maximal intensity, which is not an objective in our optimization, but is directly linked to the formation of a smaller image.</w:t>
      </w:r>
    </w:p>
    <w:tbl>
      <w:tblPr>
        <w:tblStyle w:val="TableGrid"/>
        <w:tblW w:w="9072" w:type="dxa"/>
        <w:tblInd w:w="108" w:type="dxa"/>
        <w:tblLayout w:type="fixed"/>
        <w:tblLook w:val="04A0" w:firstRow="1" w:lastRow="0" w:firstColumn="1" w:lastColumn="0" w:noHBand="0" w:noVBand="1"/>
      </w:tblPr>
      <w:tblGrid>
        <w:gridCol w:w="993"/>
        <w:gridCol w:w="850"/>
        <w:gridCol w:w="709"/>
        <w:gridCol w:w="709"/>
        <w:gridCol w:w="850"/>
        <w:gridCol w:w="709"/>
        <w:gridCol w:w="850"/>
        <w:gridCol w:w="709"/>
        <w:gridCol w:w="851"/>
        <w:gridCol w:w="708"/>
        <w:gridCol w:w="1134"/>
      </w:tblGrid>
      <w:tr w:rsidR="006C4FA8" w:rsidRPr="008D70CA" w14:paraId="4529F4FD" w14:textId="77777777" w:rsidTr="006833DC">
        <w:tc>
          <w:tcPr>
            <w:tcW w:w="993" w:type="dxa"/>
            <w:tcBorders>
              <w:top w:val="nil"/>
              <w:left w:val="nil"/>
              <w:bottom w:val="thickThinLargeGap" w:sz="24" w:space="0" w:color="auto"/>
            </w:tcBorders>
            <w:vAlign w:val="center"/>
          </w:tcPr>
          <w:p w14:paraId="66623194" w14:textId="77777777" w:rsidR="006C4FA8" w:rsidRPr="008A0C32" w:rsidRDefault="006C4FA8" w:rsidP="00A15992">
            <w:pPr>
              <w:widowControl w:val="0"/>
              <w:autoSpaceDE w:val="0"/>
              <w:autoSpaceDN w:val="0"/>
              <w:adjustRightInd w:val="0"/>
              <w:jc w:val="center"/>
              <w:rPr>
                <w:sz w:val="18"/>
                <w:szCs w:val="18"/>
                <w:lang w:val="en-US"/>
              </w:rPr>
            </w:pPr>
          </w:p>
        </w:tc>
        <w:tc>
          <w:tcPr>
            <w:tcW w:w="5386" w:type="dxa"/>
            <w:gridSpan w:val="7"/>
            <w:tcBorders>
              <w:bottom w:val="thickThinLargeGap" w:sz="24" w:space="0" w:color="auto"/>
              <w:right w:val="double" w:sz="4" w:space="0" w:color="auto"/>
            </w:tcBorders>
            <w:vAlign w:val="center"/>
          </w:tcPr>
          <w:p w14:paraId="2A1899E3" w14:textId="70528544" w:rsidR="006C4FA8" w:rsidRPr="008A0C32" w:rsidRDefault="006C4FA8" w:rsidP="006C4FA8">
            <w:pPr>
              <w:widowControl w:val="0"/>
              <w:autoSpaceDE w:val="0"/>
              <w:autoSpaceDN w:val="0"/>
              <w:adjustRightInd w:val="0"/>
              <w:jc w:val="center"/>
              <w:rPr>
                <w:sz w:val="18"/>
                <w:szCs w:val="18"/>
                <w:lang w:val="en-US"/>
              </w:rPr>
            </w:pPr>
            <w:r w:rsidRPr="008A0C32">
              <w:rPr>
                <w:sz w:val="18"/>
                <w:szCs w:val="18"/>
                <w:lang w:val="en-US"/>
              </w:rPr>
              <w:t>(m)</w:t>
            </w:r>
          </w:p>
        </w:tc>
        <w:tc>
          <w:tcPr>
            <w:tcW w:w="1559" w:type="dxa"/>
            <w:gridSpan w:val="2"/>
            <w:tcBorders>
              <w:left w:val="double" w:sz="4" w:space="0" w:color="auto"/>
              <w:bottom w:val="thickThinLargeGap" w:sz="24" w:space="0" w:color="auto"/>
            </w:tcBorders>
            <w:vAlign w:val="center"/>
          </w:tcPr>
          <w:p w14:paraId="4B2D81F8" w14:textId="52F06B43" w:rsidR="006C4FA8" w:rsidRPr="008A0C32" w:rsidRDefault="006C4FA8" w:rsidP="006C4FA8">
            <w:pPr>
              <w:widowControl w:val="0"/>
              <w:autoSpaceDE w:val="0"/>
              <w:autoSpaceDN w:val="0"/>
              <w:adjustRightInd w:val="0"/>
              <w:jc w:val="center"/>
              <w:rPr>
                <w:sz w:val="18"/>
                <w:szCs w:val="18"/>
                <w:lang w:val="en-US"/>
              </w:rPr>
            </w:pPr>
            <w:r w:rsidRPr="008A0C32">
              <w:rPr>
                <w:sz w:val="18"/>
                <w:szCs w:val="18"/>
                <w:lang w:val="en-US"/>
              </w:rPr>
              <w:t>(</w:t>
            </w:r>
            <w:r w:rsidRPr="008A0C32">
              <w:rPr>
                <w:rFonts w:ascii="Symbol" w:hAnsi="Symbol"/>
                <w:sz w:val="18"/>
                <w:szCs w:val="18"/>
                <w:lang w:val="en-US"/>
              </w:rPr>
              <w:t></w:t>
            </w:r>
            <w:r w:rsidRPr="008A0C32">
              <w:rPr>
                <w:sz w:val="18"/>
                <w:szCs w:val="18"/>
                <w:lang w:val="en-US"/>
              </w:rPr>
              <w:t>m)</w:t>
            </w:r>
          </w:p>
        </w:tc>
        <w:tc>
          <w:tcPr>
            <w:tcW w:w="1134" w:type="dxa"/>
            <w:tcBorders>
              <w:bottom w:val="thickThinLargeGap" w:sz="24" w:space="0" w:color="auto"/>
            </w:tcBorders>
            <w:vAlign w:val="center"/>
          </w:tcPr>
          <w:p w14:paraId="2BDFD638" w14:textId="4671494E" w:rsidR="006C4FA8" w:rsidRPr="008A0C32" w:rsidRDefault="006C4FA8" w:rsidP="006C4FA8">
            <w:pPr>
              <w:widowControl w:val="0"/>
              <w:autoSpaceDE w:val="0"/>
              <w:autoSpaceDN w:val="0"/>
              <w:adjustRightInd w:val="0"/>
              <w:jc w:val="center"/>
              <w:rPr>
                <w:sz w:val="18"/>
                <w:szCs w:val="18"/>
                <w:lang w:val="en-US"/>
              </w:rPr>
            </w:pPr>
            <w:r w:rsidRPr="008A0C32">
              <w:rPr>
                <w:sz w:val="18"/>
                <w:szCs w:val="18"/>
                <w:lang w:val="en-US"/>
              </w:rPr>
              <w:t>(</w:t>
            </w:r>
            <w:proofErr w:type="spellStart"/>
            <w:r w:rsidRPr="008A0C32">
              <w:rPr>
                <w:sz w:val="18"/>
                <w:szCs w:val="18"/>
                <w:lang w:val="en-US"/>
              </w:rPr>
              <w:t>ph</w:t>
            </w:r>
            <w:proofErr w:type="spellEnd"/>
            <w:r w:rsidRPr="008A0C32">
              <w:rPr>
                <w:sz w:val="18"/>
                <w:szCs w:val="18"/>
                <w:lang w:val="en-US"/>
              </w:rPr>
              <w:t>/s/0.1%BW/mm</w:t>
            </w:r>
            <w:r w:rsidRPr="008A0C32">
              <w:rPr>
                <w:sz w:val="18"/>
                <w:szCs w:val="18"/>
                <w:vertAlign w:val="superscript"/>
                <w:lang w:val="en-US"/>
              </w:rPr>
              <w:t>2</w:t>
            </w:r>
            <w:r w:rsidRPr="008A0C32">
              <w:rPr>
                <w:sz w:val="18"/>
                <w:szCs w:val="18"/>
                <w:lang w:val="en-US"/>
              </w:rPr>
              <w:t>)</w:t>
            </w:r>
          </w:p>
        </w:tc>
      </w:tr>
      <w:tr w:rsidR="00C60CEC" w:rsidRPr="008D70CA" w14:paraId="62A73FB1" w14:textId="77777777" w:rsidTr="006C4FA8">
        <w:trPr>
          <w:trHeight w:val="363"/>
        </w:trPr>
        <w:tc>
          <w:tcPr>
            <w:tcW w:w="993" w:type="dxa"/>
            <w:tcBorders>
              <w:top w:val="nil"/>
            </w:tcBorders>
            <w:vAlign w:val="center"/>
          </w:tcPr>
          <w:p w14:paraId="1198812D" w14:textId="3058BE88" w:rsidR="008D70CA" w:rsidRPr="00A7331D" w:rsidRDefault="008D70CA" w:rsidP="006C4FA8">
            <w:pPr>
              <w:widowControl w:val="0"/>
              <w:autoSpaceDE w:val="0"/>
              <w:autoSpaceDN w:val="0"/>
              <w:adjustRightInd w:val="0"/>
              <w:jc w:val="center"/>
              <w:rPr>
                <w:sz w:val="18"/>
                <w:szCs w:val="18"/>
                <w:lang w:val="en-US"/>
              </w:rPr>
            </w:pPr>
            <w:r w:rsidRPr="00A7331D">
              <w:rPr>
                <w:sz w:val="18"/>
                <w:szCs w:val="18"/>
                <w:lang w:val="en-US"/>
              </w:rPr>
              <w:t>BL-config</w:t>
            </w:r>
          </w:p>
        </w:tc>
        <w:tc>
          <w:tcPr>
            <w:tcW w:w="850" w:type="dxa"/>
            <w:tcBorders>
              <w:top w:val="nil"/>
            </w:tcBorders>
            <w:vAlign w:val="center"/>
          </w:tcPr>
          <w:p w14:paraId="22A04323" w14:textId="11E9BD83" w:rsidR="008D70CA" w:rsidRPr="00A7331D" w:rsidRDefault="008D70CA" w:rsidP="006C4FA8">
            <w:pPr>
              <w:widowControl w:val="0"/>
              <w:autoSpaceDE w:val="0"/>
              <w:autoSpaceDN w:val="0"/>
              <w:adjustRightInd w:val="0"/>
              <w:jc w:val="center"/>
              <w:rPr>
                <w:sz w:val="18"/>
                <w:szCs w:val="18"/>
                <w:lang w:val="en-US"/>
              </w:rPr>
            </w:pPr>
            <w:r w:rsidRPr="00A7331D">
              <w:rPr>
                <w:sz w:val="18"/>
                <w:szCs w:val="18"/>
                <w:lang w:val="en-US"/>
              </w:rPr>
              <w:t>d</w:t>
            </w:r>
            <w:r w:rsidRPr="00A7331D">
              <w:rPr>
                <w:sz w:val="18"/>
                <w:szCs w:val="18"/>
                <w:vertAlign w:val="subscript"/>
                <w:lang w:val="en-US"/>
              </w:rPr>
              <w:t>1</w:t>
            </w:r>
          </w:p>
        </w:tc>
        <w:tc>
          <w:tcPr>
            <w:tcW w:w="709" w:type="dxa"/>
            <w:tcBorders>
              <w:top w:val="nil"/>
            </w:tcBorders>
            <w:vAlign w:val="center"/>
          </w:tcPr>
          <w:p w14:paraId="793C5A7F" w14:textId="66A40F01" w:rsidR="008D70CA" w:rsidRPr="00A7331D" w:rsidRDefault="008D70CA" w:rsidP="006C4FA8">
            <w:pPr>
              <w:widowControl w:val="0"/>
              <w:autoSpaceDE w:val="0"/>
              <w:autoSpaceDN w:val="0"/>
              <w:adjustRightInd w:val="0"/>
              <w:jc w:val="center"/>
              <w:rPr>
                <w:sz w:val="18"/>
                <w:szCs w:val="18"/>
                <w:lang w:val="en-US"/>
              </w:rPr>
            </w:pPr>
            <w:r w:rsidRPr="00A7331D">
              <w:rPr>
                <w:sz w:val="18"/>
                <w:szCs w:val="18"/>
                <w:lang w:val="en-US"/>
              </w:rPr>
              <w:t>d</w:t>
            </w:r>
            <w:r w:rsidRPr="00A7331D">
              <w:rPr>
                <w:sz w:val="18"/>
                <w:szCs w:val="18"/>
                <w:vertAlign w:val="subscript"/>
                <w:lang w:val="en-US"/>
              </w:rPr>
              <w:t>2</w:t>
            </w:r>
          </w:p>
        </w:tc>
        <w:tc>
          <w:tcPr>
            <w:tcW w:w="709" w:type="dxa"/>
            <w:tcBorders>
              <w:top w:val="nil"/>
            </w:tcBorders>
            <w:vAlign w:val="center"/>
          </w:tcPr>
          <w:p w14:paraId="1B68B09A" w14:textId="48A12AA9" w:rsidR="008D70CA" w:rsidRPr="00A7331D" w:rsidRDefault="008D70CA" w:rsidP="006C4FA8">
            <w:pPr>
              <w:widowControl w:val="0"/>
              <w:autoSpaceDE w:val="0"/>
              <w:autoSpaceDN w:val="0"/>
              <w:adjustRightInd w:val="0"/>
              <w:jc w:val="center"/>
              <w:rPr>
                <w:sz w:val="18"/>
                <w:szCs w:val="18"/>
                <w:lang w:val="en-US"/>
              </w:rPr>
            </w:pPr>
            <w:r w:rsidRPr="00A7331D">
              <w:rPr>
                <w:sz w:val="18"/>
                <w:szCs w:val="18"/>
                <w:lang w:val="en-US"/>
              </w:rPr>
              <w:t>d</w:t>
            </w:r>
            <w:r w:rsidRPr="00A7331D">
              <w:rPr>
                <w:sz w:val="18"/>
                <w:szCs w:val="18"/>
                <w:vertAlign w:val="subscript"/>
                <w:lang w:val="en-US"/>
              </w:rPr>
              <w:t>3</w:t>
            </w:r>
          </w:p>
        </w:tc>
        <w:tc>
          <w:tcPr>
            <w:tcW w:w="850" w:type="dxa"/>
            <w:tcBorders>
              <w:top w:val="nil"/>
            </w:tcBorders>
            <w:vAlign w:val="center"/>
          </w:tcPr>
          <w:p w14:paraId="1A4BBE2B" w14:textId="42DE6D59" w:rsidR="008D70CA" w:rsidRPr="00A7331D" w:rsidRDefault="008D70CA" w:rsidP="006C4FA8">
            <w:pPr>
              <w:widowControl w:val="0"/>
              <w:autoSpaceDE w:val="0"/>
              <w:autoSpaceDN w:val="0"/>
              <w:adjustRightInd w:val="0"/>
              <w:jc w:val="center"/>
              <w:rPr>
                <w:sz w:val="18"/>
                <w:szCs w:val="18"/>
                <w:lang w:val="en-US"/>
              </w:rPr>
            </w:pPr>
            <w:r w:rsidRPr="00A7331D">
              <w:rPr>
                <w:sz w:val="18"/>
                <w:szCs w:val="18"/>
                <w:lang w:val="en-US"/>
              </w:rPr>
              <w:t>p</w:t>
            </w:r>
            <w:r w:rsidRPr="00A7331D">
              <w:rPr>
                <w:sz w:val="18"/>
                <w:szCs w:val="18"/>
                <w:vertAlign w:val="subscript"/>
                <w:lang w:val="en-US"/>
              </w:rPr>
              <w:t>1</w:t>
            </w:r>
          </w:p>
        </w:tc>
        <w:tc>
          <w:tcPr>
            <w:tcW w:w="709" w:type="dxa"/>
            <w:tcBorders>
              <w:top w:val="nil"/>
            </w:tcBorders>
            <w:vAlign w:val="center"/>
          </w:tcPr>
          <w:p w14:paraId="66CB3044" w14:textId="62DE971E" w:rsidR="008D70CA" w:rsidRPr="00A7331D" w:rsidRDefault="008D70CA" w:rsidP="006C4FA8">
            <w:pPr>
              <w:widowControl w:val="0"/>
              <w:autoSpaceDE w:val="0"/>
              <w:autoSpaceDN w:val="0"/>
              <w:adjustRightInd w:val="0"/>
              <w:jc w:val="center"/>
              <w:rPr>
                <w:sz w:val="18"/>
                <w:szCs w:val="18"/>
                <w:lang w:val="en-US"/>
              </w:rPr>
            </w:pPr>
            <w:r w:rsidRPr="00A7331D">
              <w:rPr>
                <w:sz w:val="18"/>
                <w:szCs w:val="18"/>
                <w:lang w:val="en-US"/>
              </w:rPr>
              <w:t>q</w:t>
            </w:r>
            <w:r w:rsidRPr="00A7331D">
              <w:rPr>
                <w:sz w:val="18"/>
                <w:szCs w:val="18"/>
                <w:vertAlign w:val="subscript"/>
                <w:lang w:val="en-US"/>
              </w:rPr>
              <w:t>1</w:t>
            </w:r>
          </w:p>
        </w:tc>
        <w:tc>
          <w:tcPr>
            <w:tcW w:w="850" w:type="dxa"/>
            <w:tcBorders>
              <w:top w:val="nil"/>
            </w:tcBorders>
            <w:vAlign w:val="center"/>
          </w:tcPr>
          <w:p w14:paraId="1C0786D5" w14:textId="25498E5D" w:rsidR="008D70CA" w:rsidRPr="00A7331D" w:rsidRDefault="008D70CA" w:rsidP="006C4FA8">
            <w:pPr>
              <w:widowControl w:val="0"/>
              <w:autoSpaceDE w:val="0"/>
              <w:autoSpaceDN w:val="0"/>
              <w:adjustRightInd w:val="0"/>
              <w:jc w:val="center"/>
              <w:rPr>
                <w:sz w:val="18"/>
                <w:szCs w:val="18"/>
                <w:lang w:val="en-US"/>
              </w:rPr>
            </w:pPr>
            <w:r w:rsidRPr="00A7331D">
              <w:rPr>
                <w:sz w:val="18"/>
                <w:szCs w:val="18"/>
                <w:lang w:val="en-US"/>
              </w:rPr>
              <w:t>p</w:t>
            </w:r>
            <w:r w:rsidRPr="00A7331D">
              <w:rPr>
                <w:sz w:val="18"/>
                <w:szCs w:val="18"/>
                <w:vertAlign w:val="subscript"/>
                <w:lang w:val="en-US"/>
              </w:rPr>
              <w:t>2</w:t>
            </w:r>
          </w:p>
        </w:tc>
        <w:tc>
          <w:tcPr>
            <w:tcW w:w="709" w:type="dxa"/>
            <w:tcBorders>
              <w:top w:val="nil"/>
              <w:right w:val="double" w:sz="4" w:space="0" w:color="auto"/>
            </w:tcBorders>
            <w:vAlign w:val="center"/>
          </w:tcPr>
          <w:p w14:paraId="67CC62F5" w14:textId="73DF13B5" w:rsidR="008D70CA" w:rsidRPr="00A7331D" w:rsidRDefault="008D70CA" w:rsidP="006C4FA8">
            <w:pPr>
              <w:widowControl w:val="0"/>
              <w:autoSpaceDE w:val="0"/>
              <w:autoSpaceDN w:val="0"/>
              <w:adjustRightInd w:val="0"/>
              <w:jc w:val="center"/>
              <w:rPr>
                <w:sz w:val="18"/>
                <w:szCs w:val="18"/>
                <w:lang w:val="en-US"/>
              </w:rPr>
            </w:pPr>
            <w:r w:rsidRPr="00A7331D">
              <w:rPr>
                <w:sz w:val="18"/>
                <w:szCs w:val="18"/>
                <w:lang w:val="en-US"/>
              </w:rPr>
              <w:t>q</w:t>
            </w:r>
            <w:r w:rsidRPr="00A7331D">
              <w:rPr>
                <w:sz w:val="18"/>
                <w:szCs w:val="18"/>
                <w:vertAlign w:val="subscript"/>
                <w:lang w:val="en-US"/>
              </w:rPr>
              <w:t>2</w:t>
            </w:r>
          </w:p>
        </w:tc>
        <w:tc>
          <w:tcPr>
            <w:tcW w:w="851" w:type="dxa"/>
            <w:tcBorders>
              <w:top w:val="nil"/>
              <w:left w:val="double" w:sz="4" w:space="0" w:color="auto"/>
            </w:tcBorders>
            <w:vAlign w:val="center"/>
          </w:tcPr>
          <w:p w14:paraId="26FD3915" w14:textId="649867ED" w:rsidR="008D70CA" w:rsidRPr="00A7331D" w:rsidRDefault="008D70CA" w:rsidP="006C4FA8">
            <w:pPr>
              <w:widowControl w:val="0"/>
              <w:autoSpaceDE w:val="0"/>
              <w:autoSpaceDN w:val="0"/>
              <w:adjustRightInd w:val="0"/>
              <w:jc w:val="center"/>
              <w:rPr>
                <w:sz w:val="18"/>
                <w:szCs w:val="18"/>
                <w:lang w:val="en-US"/>
              </w:rPr>
            </w:pPr>
            <w:r w:rsidRPr="00A7331D">
              <w:rPr>
                <w:rFonts w:ascii="Symbol" w:hAnsi="Symbol"/>
                <w:sz w:val="18"/>
                <w:szCs w:val="18"/>
                <w:lang w:val="en-US"/>
              </w:rPr>
              <w:t></w:t>
            </w:r>
            <w:r w:rsidRPr="00A7331D">
              <w:rPr>
                <w:sz w:val="18"/>
                <w:szCs w:val="18"/>
                <w:vertAlign w:val="subscript"/>
                <w:lang w:val="en-US"/>
              </w:rPr>
              <w:t>x</w:t>
            </w:r>
          </w:p>
        </w:tc>
        <w:tc>
          <w:tcPr>
            <w:tcW w:w="708" w:type="dxa"/>
            <w:tcBorders>
              <w:top w:val="nil"/>
            </w:tcBorders>
            <w:vAlign w:val="center"/>
          </w:tcPr>
          <w:p w14:paraId="16FD38D3" w14:textId="1E0B061A" w:rsidR="008D70CA" w:rsidRPr="00A7331D" w:rsidRDefault="008D70CA" w:rsidP="006C4FA8">
            <w:pPr>
              <w:widowControl w:val="0"/>
              <w:autoSpaceDE w:val="0"/>
              <w:autoSpaceDN w:val="0"/>
              <w:adjustRightInd w:val="0"/>
              <w:jc w:val="center"/>
              <w:rPr>
                <w:sz w:val="18"/>
                <w:szCs w:val="18"/>
                <w:lang w:val="en-US"/>
              </w:rPr>
            </w:pPr>
            <w:r w:rsidRPr="00A7331D">
              <w:rPr>
                <w:rFonts w:ascii="Symbol" w:hAnsi="Symbol"/>
                <w:sz w:val="18"/>
                <w:szCs w:val="18"/>
                <w:lang w:val="en-US"/>
              </w:rPr>
              <w:t></w:t>
            </w:r>
            <w:r w:rsidRPr="00A7331D">
              <w:rPr>
                <w:sz w:val="18"/>
                <w:szCs w:val="18"/>
                <w:vertAlign w:val="subscript"/>
                <w:lang w:val="en-US"/>
              </w:rPr>
              <w:t>y</w:t>
            </w:r>
          </w:p>
        </w:tc>
        <w:tc>
          <w:tcPr>
            <w:tcW w:w="1134" w:type="dxa"/>
            <w:tcBorders>
              <w:top w:val="nil"/>
            </w:tcBorders>
            <w:vAlign w:val="center"/>
          </w:tcPr>
          <w:p w14:paraId="6CC42E2D" w14:textId="01A713A2" w:rsidR="008D70CA" w:rsidRPr="00A7331D" w:rsidRDefault="008D70CA" w:rsidP="006C4FA8">
            <w:pPr>
              <w:widowControl w:val="0"/>
              <w:autoSpaceDE w:val="0"/>
              <w:autoSpaceDN w:val="0"/>
              <w:adjustRightInd w:val="0"/>
              <w:jc w:val="center"/>
              <w:rPr>
                <w:sz w:val="18"/>
                <w:szCs w:val="18"/>
                <w:lang w:val="en-US"/>
              </w:rPr>
            </w:pPr>
            <w:r w:rsidRPr="00A7331D">
              <w:rPr>
                <w:sz w:val="18"/>
                <w:szCs w:val="18"/>
                <w:lang w:val="en-US"/>
              </w:rPr>
              <w:t>I</w:t>
            </w:r>
          </w:p>
        </w:tc>
      </w:tr>
      <w:tr w:rsidR="006C4FA8" w:rsidRPr="008D70CA" w14:paraId="0D186558" w14:textId="77777777" w:rsidTr="006C4FA8">
        <w:trPr>
          <w:trHeight w:val="422"/>
        </w:trPr>
        <w:tc>
          <w:tcPr>
            <w:tcW w:w="993" w:type="dxa"/>
            <w:vAlign w:val="center"/>
          </w:tcPr>
          <w:p w14:paraId="45435858" w14:textId="57923EB2" w:rsidR="006C4FA8" w:rsidRPr="00ED5E0A" w:rsidRDefault="006C4FA8" w:rsidP="006C4FA8">
            <w:pPr>
              <w:widowControl w:val="0"/>
              <w:autoSpaceDE w:val="0"/>
              <w:autoSpaceDN w:val="0"/>
              <w:adjustRightInd w:val="0"/>
              <w:jc w:val="center"/>
              <w:rPr>
                <w:sz w:val="18"/>
                <w:szCs w:val="18"/>
                <w:lang w:val="en-US"/>
              </w:rPr>
            </w:pPr>
            <w:r w:rsidRPr="00ED5E0A">
              <w:rPr>
                <w:sz w:val="18"/>
                <w:szCs w:val="18"/>
                <w:lang w:val="en-US"/>
              </w:rPr>
              <w:t>baseline</w:t>
            </w:r>
          </w:p>
        </w:tc>
        <w:tc>
          <w:tcPr>
            <w:tcW w:w="850" w:type="dxa"/>
            <w:vAlign w:val="center"/>
          </w:tcPr>
          <w:p w14:paraId="43A10927" w14:textId="1DD3A24D"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10</w:t>
            </w:r>
          </w:p>
        </w:tc>
        <w:tc>
          <w:tcPr>
            <w:tcW w:w="709" w:type="dxa"/>
            <w:vAlign w:val="center"/>
          </w:tcPr>
          <w:p w14:paraId="13E8E733" w14:textId="5B063485"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2.2</w:t>
            </w:r>
          </w:p>
        </w:tc>
        <w:tc>
          <w:tcPr>
            <w:tcW w:w="709" w:type="dxa"/>
            <w:vAlign w:val="center"/>
          </w:tcPr>
          <w:p w14:paraId="68FA54AF" w14:textId="1819B646"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5.5</w:t>
            </w:r>
          </w:p>
        </w:tc>
        <w:tc>
          <w:tcPr>
            <w:tcW w:w="850" w:type="dxa"/>
            <w:vAlign w:val="center"/>
          </w:tcPr>
          <w:p w14:paraId="668FB083" w14:textId="2D725ABF"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30.9</w:t>
            </w:r>
          </w:p>
        </w:tc>
        <w:tc>
          <w:tcPr>
            <w:tcW w:w="709" w:type="dxa"/>
            <w:vAlign w:val="center"/>
          </w:tcPr>
          <w:p w14:paraId="317383DB" w14:textId="17101786"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9.1</w:t>
            </w:r>
          </w:p>
        </w:tc>
        <w:tc>
          <w:tcPr>
            <w:tcW w:w="850" w:type="dxa"/>
            <w:vAlign w:val="center"/>
          </w:tcPr>
          <w:p w14:paraId="37964279" w14:textId="5F6323C1"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33.1</w:t>
            </w:r>
          </w:p>
        </w:tc>
        <w:tc>
          <w:tcPr>
            <w:tcW w:w="709" w:type="dxa"/>
            <w:tcBorders>
              <w:right w:val="double" w:sz="4" w:space="0" w:color="auto"/>
            </w:tcBorders>
            <w:vAlign w:val="center"/>
          </w:tcPr>
          <w:p w14:paraId="1A80F49A" w14:textId="795F862A"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6.9</w:t>
            </w:r>
          </w:p>
        </w:tc>
        <w:tc>
          <w:tcPr>
            <w:tcW w:w="851" w:type="dxa"/>
            <w:tcBorders>
              <w:left w:val="double" w:sz="4" w:space="0" w:color="auto"/>
            </w:tcBorders>
            <w:vAlign w:val="center"/>
          </w:tcPr>
          <w:p w14:paraId="603466D9" w14:textId="60AAFE67"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17.94</w:t>
            </w:r>
          </w:p>
        </w:tc>
        <w:tc>
          <w:tcPr>
            <w:tcW w:w="708" w:type="dxa"/>
            <w:vAlign w:val="center"/>
          </w:tcPr>
          <w:p w14:paraId="575AD052" w14:textId="1AEEAD15"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10.27</w:t>
            </w:r>
          </w:p>
        </w:tc>
        <w:tc>
          <w:tcPr>
            <w:tcW w:w="1134" w:type="dxa"/>
            <w:vAlign w:val="center"/>
          </w:tcPr>
          <w:p w14:paraId="6BBCCB59" w14:textId="5172B52D"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2.68e+17</w:t>
            </w:r>
          </w:p>
        </w:tc>
      </w:tr>
      <w:tr w:rsidR="006C4FA8" w:rsidRPr="008D70CA" w14:paraId="70C3F06E" w14:textId="77777777" w:rsidTr="006C4FA8">
        <w:trPr>
          <w:trHeight w:val="415"/>
        </w:trPr>
        <w:tc>
          <w:tcPr>
            <w:tcW w:w="993" w:type="dxa"/>
            <w:vAlign w:val="center"/>
          </w:tcPr>
          <w:p w14:paraId="7BF49856" w14:textId="595285A2" w:rsidR="006C4FA8" w:rsidRPr="00ED5E0A" w:rsidRDefault="006C4FA8" w:rsidP="006C4FA8">
            <w:pPr>
              <w:widowControl w:val="0"/>
              <w:autoSpaceDE w:val="0"/>
              <w:autoSpaceDN w:val="0"/>
              <w:adjustRightInd w:val="0"/>
              <w:jc w:val="center"/>
              <w:rPr>
                <w:sz w:val="18"/>
                <w:szCs w:val="18"/>
                <w:lang w:val="en-US"/>
              </w:rPr>
            </w:pPr>
            <w:r w:rsidRPr="00ED5E0A">
              <w:rPr>
                <w:sz w:val="18"/>
                <w:szCs w:val="18"/>
                <w:lang w:val="en-US"/>
              </w:rPr>
              <w:t>4</w:t>
            </w:r>
            <w:r w:rsidRPr="00ED5E0A">
              <w:rPr>
                <w:sz w:val="18"/>
                <w:szCs w:val="18"/>
                <w:vertAlign w:val="superscript"/>
                <w:lang w:val="en-US"/>
              </w:rPr>
              <w:t>th</w:t>
            </w:r>
            <w:r w:rsidRPr="00ED5E0A">
              <w:rPr>
                <w:sz w:val="18"/>
                <w:szCs w:val="18"/>
                <w:lang w:val="en-US"/>
              </w:rPr>
              <w:t xml:space="preserve"> gen.</w:t>
            </w:r>
          </w:p>
        </w:tc>
        <w:tc>
          <w:tcPr>
            <w:tcW w:w="850" w:type="dxa"/>
            <w:vAlign w:val="center"/>
          </w:tcPr>
          <w:p w14:paraId="7185245C" w14:textId="389D622E"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9.00</w:t>
            </w:r>
          </w:p>
        </w:tc>
        <w:tc>
          <w:tcPr>
            <w:tcW w:w="709" w:type="dxa"/>
            <w:vAlign w:val="center"/>
          </w:tcPr>
          <w:p w14:paraId="1BD0C6D9" w14:textId="08CC4898"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1.87</w:t>
            </w:r>
          </w:p>
        </w:tc>
        <w:tc>
          <w:tcPr>
            <w:tcW w:w="709" w:type="dxa"/>
            <w:vAlign w:val="center"/>
          </w:tcPr>
          <w:p w14:paraId="33693C30" w14:textId="2009A671"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5.06</w:t>
            </w:r>
          </w:p>
        </w:tc>
        <w:tc>
          <w:tcPr>
            <w:tcW w:w="850" w:type="dxa"/>
            <w:vAlign w:val="center"/>
          </w:tcPr>
          <w:p w14:paraId="6736D09B" w14:textId="2D4311DF"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31.13</w:t>
            </w:r>
          </w:p>
        </w:tc>
        <w:tc>
          <w:tcPr>
            <w:tcW w:w="709" w:type="dxa"/>
            <w:vAlign w:val="center"/>
          </w:tcPr>
          <w:p w14:paraId="3CEDBBFA" w14:textId="0111632B"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8.99</w:t>
            </w:r>
          </w:p>
        </w:tc>
        <w:tc>
          <w:tcPr>
            <w:tcW w:w="850" w:type="dxa"/>
            <w:vAlign w:val="center"/>
          </w:tcPr>
          <w:p w14:paraId="07512E5B" w14:textId="13162338"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32.33</w:t>
            </w:r>
          </w:p>
        </w:tc>
        <w:tc>
          <w:tcPr>
            <w:tcW w:w="709" w:type="dxa"/>
            <w:tcBorders>
              <w:right w:val="double" w:sz="4" w:space="0" w:color="auto"/>
            </w:tcBorders>
            <w:vAlign w:val="center"/>
          </w:tcPr>
          <w:p w14:paraId="506C05F1" w14:textId="5351D078"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6.02</w:t>
            </w:r>
          </w:p>
        </w:tc>
        <w:tc>
          <w:tcPr>
            <w:tcW w:w="851" w:type="dxa"/>
            <w:tcBorders>
              <w:left w:val="double" w:sz="4" w:space="0" w:color="auto"/>
            </w:tcBorders>
            <w:vAlign w:val="center"/>
          </w:tcPr>
          <w:p w14:paraId="5B2CC0D2" w14:textId="04B7689F"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8.11</w:t>
            </w:r>
          </w:p>
        </w:tc>
        <w:tc>
          <w:tcPr>
            <w:tcW w:w="708" w:type="dxa"/>
            <w:vAlign w:val="center"/>
          </w:tcPr>
          <w:p w14:paraId="01DA07B5" w14:textId="0B354F77"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2.53</w:t>
            </w:r>
          </w:p>
        </w:tc>
        <w:tc>
          <w:tcPr>
            <w:tcW w:w="1134" w:type="dxa"/>
            <w:vAlign w:val="center"/>
          </w:tcPr>
          <w:p w14:paraId="46104E73" w14:textId="17364872"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3.11e+18</w:t>
            </w:r>
          </w:p>
        </w:tc>
      </w:tr>
      <w:tr w:rsidR="006C4FA8" w:rsidRPr="008D70CA" w14:paraId="29D51DA2" w14:textId="77777777" w:rsidTr="006C4FA8">
        <w:trPr>
          <w:trHeight w:val="393"/>
        </w:trPr>
        <w:tc>
          <w:tcPr>
            <w:tcW w:w="993" w:type="dxa"/>
            <w:vAlign w:val="center"/>
          </w:tcPr>
          <w:p w14:paraId="27EBA113" w14:textId="4DDD7EE1" w:rsidR="006C4FA8" w:rsidRPr="00ED5E0A" w:rsidRDefault="006C4FA8" w:rsidP="006C4FA8">
            <w:pPr>
              <w:widowControl w:val="0"/>
              <w:autoSpaceDE w:val="0"/>
              <w:autoSpaceDN w:val="0"/>
              <w:adjustRightInd w:val="0"/>
              <w:jc w:val="center"/>
              <w:rPr>
                <w:sz w:val="18"/>
                <w:szCs w:val="18"/>
                <w:lang w:val="en-US"/>
              </w:rPr>
            </w:pPr>
            <w:r w:rsidRPr="00ED5E0A">
              <w:rPr>
                <w:sz w:val="18"/>
                <w:szCs w:val="18"/>
                <w:lang w:val="en-US"/>
              </w:rPr>
              <w:t>40</w:t>
            </w:r>
            <w:r w:rsidRPr="00ED5E0A">
              <w:rPr>
                <w:sz w:val="18"/>
                <w:szCs w:val="18"/>
                <w:vertAlign w:val="superscript"/>
                <w:lang w:val="en-US"/>
              </w:rPr>
              <w:t xml:space="preserve">th </w:t>
            </w:r>
            <w:r w:rsidRPr="00ED5E0A">
              <w:rPr>
                <w:sz w:val="18"/>
                <w:szCs w:val="18"/>
                <w:lang w:val="en-US"/>
              </w:rPr>
              <w:t>gen.</w:t>
            </w:r>
          </w:p>
        </w:tc>
        <w:tc>
          <w:tcPr>
            <w:tcW w:w="850" w:type="dxa"/>
            <w:vAlign w:val="center"/>
          </w:tcPr>
          <w:p w14:paraId="158F2C26" w14:textId="18860A71"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11.10</w:t>
            </w:r>
          </w:p>
        </w:tc>
        <w:tc>
          <w:tcPr>
            <w:tcW w:w="709" w:type="dxa"/>
            <w:vAlign w:val="center"/>
          </w:tcPr>
          <w:p w14:paraId="309D63E7" w14:textId="694B6066"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1.50</w:t>
            </w:r>
          </w:p>
        </w:tc>
        <w:tc>
          <w:tcPr>
            <w:tcW w:w="709" w:type="dxa"/>
            <w:vAlign w:val="center"/>
          </w:tcPr>
          <w:p w14:paraId="210E744E" w14:textId="0BBE109C"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5.00</w:t>
            </w:r>
          </w:p>
        </w:tc>
        <w:tc>
          <w:tcPr>
            <w:tcW w:w="850" w:type="dxa"/>
            <w:vAlign w:val="center"/>
          </w:tcPr>
          <w:p w14:paraId="42909094" w14:textId="158FE533"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34.31</w:t>
            </w:r>
          </w:p>
        </w:tc>
        <w:tc>
          <w:tcPr>
            <w:tcW w:w="709" w:type="dxa"/>
            <w:vAlign w:val="center"/>
          </w:tcPr>
          <w:p w14:paraId="3F07591B" w14:textId="4C5895AA"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7.96</w:t>
            </w:r>
          </w:p>
        </w:tc>
        <w:tc>
          <w:tcPr>
            <w:tcW w:w="850" w:type="dxa"/>
            <w:vAlign w:val="center"/>
          </w:tcPr>
          <w:p w14:paraId="17F22466" w14:textId="7D72872D"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31.69</w:t>
            </w:r>
          </w:p>
        </w:tc>
        <w:tc>
          <w:tcPr>
            <w:tcW w:w="709" w:type="dxa"/>
            <w:tcBorders>
              <w:right w:val="double" w:sz="4" w:space="0" w:color="auto"/>
            </w:tcBorders>
            <w:vAlign w:val="center"/>
          </w:tcPr>
          <w:p w14:paraId="3F6B0A63" w14:textId="2DB8C32F"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5.79</w:t>
            </w:r>
          </w:p>
        </w:tc>
        <w:tc>
          <w:tcPr>
            <w:tcW w:w="851" w:type="dxa"/>
            <w:tcBorders>
              <w:left w:val="double" w:sz="4" w:space="0" w:color="auto"/>
            </w:tcBorders>
            <w:vAlign w:val="center"/>
          </w:tcPr>
          <w:p w14:paraId="087A4DB0" w14:textId="2424A30A"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3.44</w:t>
            </w:r>
          </w:p>
        </w:tc>
        <w:tc>
          <w:tcPr>
            <w:tcW w:w="708" w:type="dxa"/>
            <w:vAlign w:val="center"/>
          </w:tcPr>
          <w:p w14:paraId="0345D120" w14:textId="2C8F7C9E"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1.91</w:t>
            </w:r>
          </w:p>
        </w:tc>
        <w:tc>
          <w:tcPr>
            <w:tcW w:w="1134" w:type="dxa"/>
            <w:vAlign w:val="center"/>
          </w:tcPr>
          <w:p w14:paraId="2D08E1C0" w14:textId="17AC85E7"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9.54e+18</w:t>
            </w:r>
          </w:p>
        </w:tc>
      </w:tr>
      <w:tr w:rsidR="006C4FA8" w:rsidRPr="000C504C" w14:paraId="27915B75" w14:textId="77777777" w:rsidTr="006C4FA8">
        <w:trPr>
          <w:trHeight w:val="440"/>
        </w:trPr>
        <w:tc>
          <w:tcPr>
            <w:tcW w:w="993" w:type="dxa"/>
            <w:vAlign w:val="center"/>
          </w:tcPr>
          <w:p w14:paraId="159AC9B3" w14:textId="21ACDFBF" w:rsidR="006C4FA8" w:rsidRPr="00ED5E0A" w:rsidRDefault="006C4FA8" w:rsidP="006C4FA8">
            <w:pPr>
              <w:widowControl w:val="0"/>
              <w:autoSpaceDE w:val="0"/>
              <w:autoSpaceDN w:val="0"/>
              <w:adjustRightInd w:val="0"/>
              <w:jc w:val="center"/>
              <w:rPr>
                <w:sz w:val="18"/>
                <w:szCs w:val="18"/>
                <w:lang w:val="en-US"/>
              </w:rPr>
            </w:pPr>
            <w:r w:rsidRPr="00ED5E0A">
              <w:rPr>
                <w:sz w:val="18"/>
                <w:szCs w:val="18"/>
                <w:lang w:val="en-US"/>
              </w:rPr>
              <w:t>66</w:t>
            </w:r>
            <w:r w:rsidRPr="00ED5E0A">
              <w:rPr>
                <w:sz w:val="18"/>
                <w:szCs w:val="18"/>
                <w:vertAlign w:val="superscript"/>
                <w:lang w:val="en-US"/>
              </w:rPr>
              <w:t>th</w:t>
            </w:r>
            <w:r w:rsidRPr="00ED5E0A">
              <w:rPr>
                <w:sz w:val="18"/>
                <w:szCs w:val="18"/>
                <w:lang w:val="en-US"/>
              </w:rPr>
              <w:t xml:space="preserve"> gen.</w:t>
            </w:r>
          </w:p>
        </w:tc>
        <w:tc>
          <w:tcPr>
            <w:tcW w:w="850" w:type="dxa"/>
            <w:vAlign w:val="center"/>
          </w:tcPr>
          <w:p w14:paraId="6E38A547" w14:textId="5099B3DA" w:rsidR="006C4FA8" w:rsidRPr="00ED5E0A" w:rsidRDefault="006C4FA8" w:rsidP="006C4FA8">
            <w:pPr>
              <w:jc w:val="center"/>
              <w:rPr>
                <w:sz w:val="18"/>
                <w:szCs w:val="18"/>
                <w:lang w:val="en-US"/>
              </w:rPr>
            </w:pPr>
            <w:r w:rsidRPr="00ED5E0A">
              <w:rPr>
                <w:color w:val="000000"/>
                <w:sz w:val="16"/>
                <w:szCs w:val="16"/>
              </w:rPr>
              <w:t>11.09</w:t>
            </w:r>
          </w:p>
        </w:tc>
        <w:tc>
          <w:tcPr>
            <w:tcW w:w="709" w:type="dxa"/>
            <w:vAlign w:val="center"/>
          </w:tcPr>
          <w:p w14:paraId="0E29790D" w14:textId="3395903B"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1.33</w:t>
            </w:r>
          </w:p>
        </w:tc>
        <w:tc>
          <w:tcPr>
            <w:tcW w:w="709" w:type="dxa"/>
            <w:vAlign w:val="center"/>
          </w:tcPr>
          <w:p w14:paraId="68159CB2" w14:textId="0BCAFFB4"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5.00</w:t>
            </w:r>
          </w:p>
        </w:tc>
        <w:tc>
          <w:tcPr>
            <w:tcW w:w="850" w:type="dxa"/>
            <w:vAlign w:val="center"/>
          </w:tcPr>
          <w:p w14:paraId="2029429D" w14:textId="05C04ED2"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30.65</w:t>
            </w:r>
          </w:p>
        </w:tc>
        <w:tc>
          <w:tcPr>
            <w:tcW w:w="709" w:type="dxa"/>
            <w:vAlign w:val="center"/>
          </w:tcPr>
          <w:p w14:paraId="69ED54BA" w14:textId="3D9C8B22"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7.93</w:t>
            </w:r>
          </w:p>
        </w:tc>
        <w:tc>
          <w:tcPr>
            <w:tcW w:w="850" w:type="dxa"/>
            <w:vAlign w:val="center"/>
          </w:tcPr>
          <w:p w14:paraId="50D85FA7" w14:textId="39925DB6"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32.50</w:t>
            </w:r>
          </w:p>
        </w:tc>
        <w:tc>
          <w:tcPr>
            <w:tcW w:w="709" w:type="dxa"/>
            <w:tcBorders>
              <w:right w:val="double" w:sz="4" w:space="0" w:color="auto"/>
            </w:tcBorders>
            <w:vAlign w:val="center"/>
          </w:tcPr>
          <w:p w14:paraId="17DA5BB8" w14:textId="3F21D819"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5.74</w:t>
            </w:r>
          </w:p>
        </w:tc>
        <w:tc>
          <w:tcPr>
            <w:tcW w:w="851" w:type="dxa"/>
            <w:tcBorders>
              <w:left w:val="double" w:sz="4" w:space="0" w:color="auto"/>
            </w:tcBorders>
            <w:vAlign w:val="center"/>
          </w:tcPr>
          <w:p w14:paraId="2EFD515A" w14:textId="106C0DC7"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3.27</w:t>
            </w:r>
          </w:p>
        </w:tc>
        <w:tc>
          <w:tcPr>
            <w:tcW w:w="708" w:type="dxa"/>
            <w:vAlign w:val="center"/>
          </w:tcPr>
          <w:p w14:paraId="4726A351" w14:textId="1C5944D7"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1.88</w:t>
            </w:r>
          </w:p>
        </w:tc>
        <w:tc>
          <w:tcPr>
            <w:tcW w:w="1134" w:type="dxa"/>
            <w:vAlign w:val="center"/>
          </w:tcPr>
          <w:p w14:paraId="3054280E" w14:textId="27B2B2C4" w:rsidR="006C4FA8" w:rsidRPr="00ED5E0A" w:rsidRDefault="006C4FA8" w:rsidP="006C4FA8">
            <w:pPr>
              <w:widowControl w:val="0"/>
              <w:autoSpaceDE w:val="0"/>
              <w:autoSpaceDN w:val="0"/>
              <w:adjustRightInd w:val="0"/>
              <w:jc w:val="center"/>
              <w:rPr>
                <w:sz w:val="18"/>
                <w:szCs w:val="18"/>
                <w:lang w:val="en-US"/>
              </w:rPr>
            </w:pPr>
            <w:r w:rsidRPr="00ED5E0A">
              <w:rPr>
                <w:color w:val="000000"/>
                <w:sz w:val="16"/>
                <w:szCs w:val="16"/>
              </w:rPr>
              <w:t>9.94e+18</w:t>
            </w:r>
          </w:p>
        </w:tc>
      </w:tr>
    </w:tbl>
    <w:p w14:paraId="2EA1F03B" w14:textId="77777777" w:rsidR="008D58F9" w:rsidRPr="008D70CA" w:rsidRDefault="008D58F9" w:rsidP="0028696C">
      <w:pPr>
        <w:widowControl w:val="0"/>
        <w:autoSpaceDE w:val="0"/>
        <w:autoSpaceDN w:val="0"/>
        <w:adjustRightInd w:val="0"/>
        <w:spacing w:after="0" w:line="240" w:lineRule="auto"/>
        <w:jc w:val="center"/>
        <w:rPr>
          <w:lang w:val="en-US"/>
        </w:rPr>
      </w:pPr>
    </w:p>
    <w:p w14:paraId="76B4EFE5" w14:textId="734BD5F5" w:rsidR="00FC350E" w:rsidRDefault="006C4FA8" w:rsidP="003E319C">
      <w:pPr>
        <w:widowControl w:val="0"/>
        <w:autoSpaceDE w:val="0"/>
        <w:autoSpaceDN w:val="0"/>
        <w:adjustRightInd w:val="0"/>
        <w:spacing w:after="0" w:line="240" w:lineRule="auto"/>
        <w:rPr>
          <w:sz w:val="24"/>
          <w:szCs w:val="24"/>
          <w:lang w:val="en-US"/>
        </w:rPr>
      </w:pPr>
      <w:r>
        <w:rPr>
          <w:sz w:val="24"/>
          <w:szCs w:val="24"/>
          <w:lang w:val="en-US"/>
        </w:rPr>
        <w:t>The results, presented</w:t>
      </w:r>
      <w:r w:rsidRPr="000345F2">
        <w:rPr>
          <w:sz w:val="24"/>
          <w:szCs w:val="24"/>
          <w:lang w:val="en-US"/>
        </w:rPr>
        <w:t xml:space="preserve"> in table </w:t>
      </w:r>
      <w:r>
        <w:rPr>
          <w:sz w:val="24"/>
          <w:szCs w:val="24"/>
          <w:lang w:val="en-US"/>
        </w:rPr>
        <w:t xml:space="preserve">4, illustrate how </w:t>
      </w:r>
      <w:r w:rsidRPr="000345F2">
        <w:rPr>
          <w:sz w:val="24"/>
          <w:szCs w:val="24"/>
          <w:lang w:val="en-US"/>
        </w:rPr>
        <w:t xml:space="preserve">the </w:t>
      </w:r>
      <w:r>
        <w:rPr>
          <w:sz w:val="24"/>
          <w:szCs w:val="24"/>
          <w:lang w:val="en-US"/>
        </w:rPr>
        <w:t xml:space="preserve">horizontal and vertical </w:t>
      </w:r>
      <w:r w:rsidRPr="000345F2">
        <w:rPr>
          <w:sz w:val="24"/>
          <w:szCs w:val="24"/>
          <w:lang w:val="en-US"/>
        </w:rPr>
        <w:t>beam size</w:t>
      </w:r>
      <w:r>
        <w:rPr>
          <w:sz w:val="24"/>
          <w:szCs w:val="24"/>
          <w:lang w:val="en-US"/>
        </w:rPr>
        <w:t>s</w:t>
      </w:r>
      <w:r w:rsidRPr="000345F2">
        <w:rPr>
          <w:sz w:val="24"/>
          <w:szCs w:val="24"/>
          <w:lang w:val="en-US"/>
        </w:rPr>
        <w:t xml:space="preserve"> become more confined at sample position</w:t>
      </w:r>
      <w:r>
        <w:rPr>
          <w:sz w:val="24"/>
          <w:szCs w:val="24"/>
          <w:lang w:val="en-US"/>
        </w:rPr>
        <w:t>,</w:t>
      </w:r>
      <w:r w:rsidRPr="000345F2">
        <w:rPr>
          <w:sz w:val="24"/>
          <w:szCs w:val="24"/>
          <w:lang w:val="en-US"/>
        </w:rPr>
        <w:t xml:space="preserve"> as the number of computed generations increases. </w:t>
      </w:r>
      <w:r>
        <w:rPr>
          <w:sz w:val="24"/>
          <w:szCs w:val="24"/>
          <w:lang w:val="en-US"/>
        </w:rPr>
        <w:t xml:space="preserve">The intensity at </w:t>
      </w:r>
      <w:proofErr w:type="spellStart"/>
      <w:r>
        <w:rPr>
          <w:sz w:val="24"/>
          <w:szCs w:val="24"/>
          <w:lang w:val="en-US"/>
        </w:rPr>
        <w:t>centre</w:t>
      </w:r>
      <w:proofErr w:type="spellEnd"/>
      <w:r>
        <w:rPr>
          <w:sz w:val="24"/>
          <w:szCs w:val="24"/>
          <w:lang w:val="en-US"/>
        </w:rPr>
        <w:t xml:space="preserve"> is also presented, even though it is not an</w:t>
      </w:r>
      <w:r w:rsidRPr="000345F2">
        <w:rPr>
          <w:sz w:val="24"/>
          <w:szCs w:val="24"/>
          <w:lang w:val="en-US"/>
        </w:rPr>
        <w:t xml:space="preserve"> explicit objective. The table shows tha</w:t>
      </w:r>
      <w:r>
        <w:rPr>
          <w:sz w:val="24"/>
          <w:szCs w:val="24"/>
          <w:lang w:val="en-US"/>
        </w:rPr>
        <w:t>t</w:t>
      </w:r>
      <w:r w:rsidRPr="000345F2">
        <w:rPr>
          <w:sz w:val="24"/>
          <w:szCs w:val="24"/>
          <w:lang w:val="en-US"/>
        </w:rPr>
        <w:t xml:space="preserve"> be</w:t>
      </w:r>
      <w:r>
        <w:rPr>
          <w:sz w:val="24"/>
          <w:szCs w:val="24"/>
          <w:lang w:val="en-US"/>
        </w:rPr>
        <w:t>tween generations 40 and 50</w:t>
      </w:r>
      <w:r w:rsidRPr="000345F2">
        <w:rPr>
          <w:sz w:val="24"/>
          <w:szCs w:val="24"/>
          <w:lang w:val="en-US"/>
        </w:rPr>
        <w:t xml:space="preserve">, the gain in beam size is </w:t>
      </w:r>
      <w:proofErr w:type="gramStart"/>
      <w:r w:rsidRPr="000345F2">
        <w:rPr>
          <w:sz w:val="24"/>
          <w:szCs w:val="24"/>
          <w:lang w:val="en-US"/>
        </w:rPr>
        <w:t>fairly marginal</w:t>
      </w:r>
      <w:proofErr w:type="gramEnd"/>
      <w:r w:rsidRPr="000345F2">
        <w:rPr>
          <w:sz w:val="24"/>
          <w:szCs w:val="24"/>
          <w:lang w:val="en-US"/>
        </w:rPr>
        <w:t>. A closer l</w:t>
      </w:r>
      <w:r>
        <w:rPr>
          <w:sz w:val="24"/>
          <w:szCs w:val="24"/>
          <w:lang w:val="en-US"/>
        </w:rPr>
        <w:t xml:space="preserve">ook at the Pareto fronts in </w:t>
      </w:r>
      <w:r w:rsidRPr="000345F2">
        <w:rPr>
          <w:sz w:val="24"/>
          <w:szCs w:val="24"/>
          <w:lang w:val="en-US"/>
        </w:rPr>
        <w:t xml:space="preserve">Figure </w:t>
      </w:r>
      <w:r>
        <w:rPr>
          <w:sz w:val="24"/>
          <w:szCs w:val="24"/>
          <w:lang w:val="en-US"/>
        </w:rPr>
        <w:t>9</w:t>
      </w:r>
      <w:r w:rsidRPr="000345F2">
        <w:rPr>
          <w:sz w:val="24"/>
          <w:szCs w:val="24"/>
          <w:lang w:val="en-US"/>
        </w:rPr>
        <w:t xml:space="preserve"> confirms that the objectives converge toward</w:t>
      </w:r>
      <w:r>
        <w:rPr>
          <w:sz w:val="24"/>
          <w:szCs w:val="24"/>
          <w:lang w:val="en-US"/>
        </w:rPr>
        <w:t>s</w:t>
      </w:r>
      <w:r w:rsidRPr="000345F2">
        <w:rPr>
          <w:sz w:val="24"/>
          <w:szCs w:val="24"/>
          <w:lang w:val="en-US"/>
        </w:rPr>
        <w:t xml:space="preserve"> a smooth envelope describ</w:t>
      </w:r>
      <w:r>
        <w:rPr>
          <w:sz w:val="24"/>
          <w:szCs w:val="24"/>
          <w:lang w:val="en-US"/>
        </w:rPr>
        <w:t>ing</w:t>
      </w:r>
      <w:r w:rsidRPr="000345F2">
        <w:rPr>
          <w:sz w:val="24"/>
          <w:szCs w:val="24"/>
          <w:lang w:val="en-US"/>
        </w:rPr>
        <w:t xml:space="preserve"> the best set of configurations</w:t>
      </w:r>
      <w:r>
        <w:rPr>
          <w:sz w:val="24"/>
          <w:szCs w:val="24"/>
          <w:lang w:val="en-US"/>
        </w:rPr>
        <w:t xml:space="preserve"> achievable</w:t>
      </w:r>
      <w:r w:rsidRPr="000345F2">
        <w:rPr>
          <w:sz w:val="24"/>
          <w:szCs w:val="24"/>
          <w:lang w:val="en-US"/>
        </w:rPr>
        <w:t xml:space="preserve">. In Figure </w:t>
      </w:r>
      <w:r w:rsidR="006833DC">
        <w:rPr>
          <w:sz w:val="24"/>
          <w:szCs w:val="24"/>
          <w:lang w:val="en-US"/>
        </w:rPr>
        <w:t>13</w:t>
      </w:r>
      <w:r w:rsidRPr="000345F2">
        <w:rPr>
          <w:sz w:val="24"/>
          <w:szCs w:val="24"/>
          <w:lang w:val="en-US"/>
        </w:rPr>
        <w:t>, the beam</w:t>
      </w:r>
      <w:r w:rsidR="006833DC">
        <w:rPr>
          <w:sz w:val="24"/>
          <w:szCs w:val="24"/>
          <w:lang w:val="en-US"/>
        </w:rPr>
        <w:t>-spot</w:t>
      </w:r>
      <w:r w:rsidRPr="000345F2">
        <w:rPr>
          <w:sz w:val="24"/>
          <w:szCs w:val="24"/>
          <w:lang w:val="en-US"/>
        </w:rPr>
        <w:t xml:space="preserve"> sizes at sample are compared before and after </w:t>
      </w:r>
      <w:r w:rsidR="006833DC">
        <w:rPr>
          <w:sz w:val="24"/>
          <w:szCs w:val="24"/>
          <w:lang w:val="en-US"/>
        </w:rPr>
        <w:t xml:space="preserve">the </w:t>
      </w:r>
      <w:r w:rsidRPr="000345F2">
        <w:rPr>
          <w:sz w:val="24"/>
          <w:szCs w:val="24"/>
          <w:lang w:val="en-US"/>
        </w:rPr>
        <w:t>optimization.</w:t>
      </w:r>
    </w:p>
    <w:p w14:paraId="2021E366" w14:textId="77777777" w:rsidR="006833DC" w:rsidRPr="006833DC" w:rsidRDefault="006833DC" w:rsidP="003E319C">
      <w:pPr>
        <w:widowControl w:val="0"/>
        <w:autoSpaceDE w:val="0"/>
        <w:autoSpaceDN w:val="0"/>
        <w:adjustRightInd w:val="0"/>
        <w:spacing w:after="0" w:line="240" w:lineRule="auto"/>
        <w:rPr>
          <w:sz w:val="24"/>
          <w:szCs w:val="24"/>
          <w:lang w:val="en-US"/>
        </w:rPr>
      </w:pPr>
    </w:p>
    <w:p w14:paraId="34B5E27D" w14:textId="77777777" w:rsidR="003E319C" w:rsidRDefault="003E319C" w:rsidP="003E319C">
      <w:pPr>
        <w:pStyle w:val="Caption"/>
        <w:keepNext/>
      </w:pPr>
      <w:r>
        <w:rPr>
          <w:i w:val="0"/>
          <w:noProof/>
          <w:sz w:val="24"/>
          <w:szCs w:val="24"/>
          <w:lang w:eastAsia="zh-CN"/>
        </w:rPr>
        <w:lastRenderedPageBreak/>
        <mc:AlternateContent>
          <mc:Choice Requires="wpc">
            <w:drawing>
              <wp:inline distT="0" distB="0" distL="0" distR="0" wp14:anchorId="19004EEB" wp14:editId="50284F44">
                <wp:extent cx="5914390" cy="3447416"/>
                <wp:effectExtent l="0" t="0" r="0" b="635"/>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8" name="Group 68"/>
                        <wpg:cNvGrpSpPr/>
                        <wpg:grpSpPr>
                          <a:xfrm>
                            <a:off x="723900" y="0"/>
                            <a:ext cx="4611286" cy="3447415"/>
                            <a:chOff x="0" y="0"/>
                            <a:chExt cx="5707837" cy="4267201"/>
                          </a:xfrm>
                        </wpg:grpSpPr>
                        <pic:pic xmlns:pic="http://schemas.openxmlformats.org/drawingml/2006/picture">
                          <pic:nvPicPr>
                            <pic:cNvPr id="69" name="Picture 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7837" cy="4267201"/>
                            </a:xfrm>
                            <a:prstGeom prst="rect">
                              <a:avLst/>
                            </a:prstGeom>
                            <a:noFill/>
                          </pic:spPr>
                        </pic:pic>
                        <pic:pic xmlns:pic="http://schemas.openxmlformats.org/drawingml/2006/picture">
                          <pic:nvPicPr>
                            <pic:cNvPr id="70" name="Picture 70"/>
                            <pic:cNvPicPr/>
                          </pic:nvPicPr>
                          <pic:blipFill>
                            <a:blip r:embed="rId43">
                              <a:extLst>
                                <a:ext uri="{28A0092B-C50C-407E-A947-70E740481C1C}">
                                  <a14:useLocalDpi xmlns:a14="http://schemas.microsoft.com/office/drawing/2010/main" val="0"/>
                                </a:ext>
                              </a:extLst>
                            </a:blip>
                            <a:srcRect/>
                            <a:stretch>
                              <a:fillRect/>
                            </a:stretch>
                          </pic:blipFill>
                          <pic:spPr bwMode="auto">
                            <a:xfrm>
                              <a:off x="2282082" y="136843"/>
                              <a:ext cx="3174364" cy="2164716"/>
                            </a:xfrm>
                            <a:prstGeom prst="rect">
                              <a:avLst/>
                            </a:prstGeom>
                            <a:noFill/>
                            <a:ln>
                              <a:noFill/>
                            </a:ln>
                          </pic:spPr>
                        </pic:pic>
                        <wps:wsp>
                          <wps:cNvPr id="71" name="Rectangle 71"/>
                          <wps:cNvSpPr/>
                          <wps:spPr>
                            <a:xfrm>
                              <a:off x="2243667" y="127000"/>
                              <a:ext cx="3208866" cy="2159001"/>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2"/>
                          <wps:cNvSpPr/>
                          <wps:spPr>
                            <a:xfrm>
                              <a:off x="1193798" y="3488269"/>
                              <a:ext cx="186267" cy="211666"/>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F6E2268" id="Canvas 37" o:spid="_x0000_s1026" editas="canvas" style="width:465.7pt;height:271.45pt;mso-position-horizontal-relative:char;mso-position-vertical-relative:line" coordsize="59143,34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&#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">
                <v:shape id="_x0000_s1027" type="#_x0000_t75" style="position:absolute;width:59143;height:34474;visibility:visible;mso-wrap-style:square">
                  <v:fill o:detectmouseclick="t"/>
                  <v:path o:connecttype="none"/>
                </v:shape>
                <v:group id="Group 68" o:spid="_x0000_s1028" style="position:absolute;left:7239;width:46112;height:34474" coordsize="57078,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Picture 69" o:spid="_x0000_s1029" type="#_x0000_t75" style="position:absolute;width:57078;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">
                    <v:imagedata r:id="rId44" o:title=""/>
                  </v:shape>
                  <v:shape id="Picture 70" o:spid="_x0000_s1030" type="#_x0000_t75" style="position:absolute;left:22820;top:1368;width:31744;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">
                    <v:imagedata r:id="rId45" o:title=""/>
                  </v:shape>
                  <v:rect id="Rectangle 71" o:spid="_x0000_s1031" style="position:absolute;left:22436;top:1270;width:32089;height:21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" filled="f" strokecolor="black [3213]" strokeweight="3pt"/>
                  <v:oval id="Oval 72" o:spid="_x0000_s1032" style="position:absolute;left:11937;top:34882;width:1863;height:2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" filled="f" strokecolor="black [3213]" strokeweight="2.25pt">
                    <v:stroke joinstyle="miter"/>
                  </v:oval>
                </v:group>
                <w10:anchorlock/>
              </v:group>
            </w:pict>
          </mc:Fallback>
        </mc:AlternateContent>
      </w:r>
    </w:p>
    <w:p w14:paraId="299D56A1" w14:textId="45D4C7E1" w:rsidR="003E319C" w:rsidRDefault="003E319C" w:rsidP="003E319C">
      <w:pPr>
        <w:pStyle w:val="Caption"/>
        <w:rPr>
          <w:sz w:val="24"/>
          <w:szCs w:val="24"/>
        </w:rPr>
      </w:pPr>
      <w:r w:rsidRPr="003E319C">
        <w:rPr>
          <w:sz w:val="24"/>
          <w:szCs w:val="24"/>
        </w:rPr>
        <w:t xml:space="preserve">Figure </w:t>
      </w:r>
      <w:r w:rsidRPr="003E319C">
        <w:rPr>
          <w:sz w:val="24"/>
          <w:szCs w:val="24"/>
        </w:rPr>
        <w:fldChar w:fldCharType="begin"/>
      </w:r>
      <w:r w:rsidRPr="003E319C">
        <w:rPr>
          <w:sz w:val="24"/>
          <w:szCs w:val="24"/>
        </w:rPr>
        <w:instrText xml:space="preserve"> SEQ Figure \* ARABIC </w:instrText>
      </w:r>
      <w:r w:rsidRPr="003E319C">
        <w:rPr>
          <w:sz w:val="24"/>
          <w:szCs w:val="24"/>
        </w:rPr>
        <w:fldChar w:fldCharType="separate"/>
      </w:r>
      <w:r w:rsidR="008F0828">
        <w:rPr>
          <w:noProof/>
          <w:sz w:val="24"/>
          <w:szCs w:val="24"/>
        </w:rPr>
        <w:t>12</w:t>
      </w:r>
      <w:r w:rsidRPr="003E319C">
        <w:rPr>
          <w:sz w:val="24"/>
          <w:szCs w:val="24"/>
        </w:rPr>
        <w:fldChar w:fldCharType="end"/>
      </w:r>
      <w:r w:rsidRPr="003E319C">
        <w:rPr>
          <w:sz w:val="24"/>
          <w:szCs w:val="24"/>
        </w:rPr>
        <w:t xml:space="preserve"> Front evolution for the multi-objective optimisation of beamline I13-coherence branch. The final front (red dots in the circled area of the left inset) identifies a region in the objective space where a very small beam can be produced. For the case under study an initial beam-spot of about (1</w:t>
      </w:r>
      <w:r w:rsidR="006833DC">
        <w:rPr>
          <w:sz w:val="24"/>
          <w:szCs w:val="24"/>
        </w:rPr>
        <w:t>8</w:t>
      </w:r>
      <w:r w:rsidRPr="003E319C">
        <w:rPr>
          <w:sz w:val="24"/>
          <w:szCs w:val="24"/>
        </w:rPr>
        <w:t xml:space="preserve">, 10) </w:t>
      </w:r>
      <w:r w:rsidRPr="006833DC">
        <w:rPr>
          <w:rFonts w:ascii="Symbol" w:hAnsi="Symbol"/>
          <w:sz w:val="24"/>
          <w:szCs w:val="24"/>
        </w:rPr>
        <w:t></w:t>
      </w:r>
      <w:r w:rsidRPr="003E319C">
        <w:rPr>
          <w:sz w:val="24"/>
          <w:szCs w:val="24"/>
        </w:rPr>
        <w:t>m was compressed up to (3.</w:t>
      </w:r>
      <w:r w:rsidR="006833DC">
        <w:rPr>
          <w:sz w:val="24"/>
          <w:szCs w:val="24"/>
        </w:rPr>
        <w:t>3</w:t>
      </w:r>
      <w:r w:rsidRPr="003E319C">
        <w:rPr>
          <w:sz w:val="24"/>
          <w:szCs w:val="24"/>
        </w:rPr>
        <w:t>, 1.</w:t>
      </w:r>
      <w:r w:rsidR="006833DC">
        <w:rPr>
          <w:sz w:val="24"/>
          <w:szCs w:val="24"/>
        </w:rPr>
        <w:t>9</w:t>
      </w:r>
      <w:r w:rsidRPr="003E319C">
        <w:rPr>
          <w:sz w:val="24"/>
          <w:szCs w:val="24"/>
        </w:rPr>
        <w:t xml:space="preserve">) </w:t>
      </w:r>
      <w:r w:rsidRPr="006833DC">
        <w:rPr>
          <w:rFonts w:ascii="Symbol" w:hAnsi="Symbol"/>
          <w:sz w:val="24"/>
          <w:szCs w:val="24"/>
        </w:rPr>
        <w:t></w:t>
      </w:r>
      <w:r w:rsidRPr="003E319C">
        <w:rPr>
          <w:sz w:val="24"/>
          <w:szCs w:val="24"/>
        </w:rPr>
        <w:t>m (black circle). The right inset shows a zoon-in of the circled area. The new parameters corresponding to this solution are shown in Table 2 together with the initial configuration utilized for this test.</w:t>
      </w:r>
    </w:p>
    <w:p w14:paraId="1A3D0B90" w14:textId="77777777" w:rsidR="006833DC" w:rsidRPr="006833DC" w:rsidRDefault="006833DC" w:rsidP="006833DC"/>
    <w:p w14:paraId="1ECF42E3" w14:textId="77777777" w:rsidR="003E319C" w:rsidRDefault="003E319C" w:rsidP="003E319C">
      <w:pPr>
        <w:pStyle w:val="Caption"/>
        <w:keepNext/>
      </w:pPr>
      <w:r>
        <w:rPr>
          <w:i w:val="0"/>
          <w:noProof/>
          <w:sz w:val="24"/>
          <w:szCs w:val="24"/>
          <w:lang w:eastAsia="zh-CN"/>
        </w:rPr>
        <mc:AlternateContent>
          <mc:Choice Requires="wpc">
            <w:drawing>
              <wp:inline distT="0" distB="0" distL="0" distR="0" wp14:anchorId="69C56A9B" wp14:editId="3575D1C6">
                <wp:extent cx="5971540" cy="2610323"/>
                <wp:effectExtent l="0" t="0" r="0" b="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Picture 63" descr="U:\BACKUP FROM C\Diamond Word Documents\Article Jan 2019\July 2019\I13 Initial config - edited.png"/>
                          <pic:cNvPicPr/>
                        </pic:nvPicPr>
                        <pic:blipFill>
                          <a:blip r:embed="rId46">
                            <a:extLst>
                              <a:ext uri="{28A0092B-C50C-407E-A947-70E740481C1C}">
                                <a14:useLocalDpi xmlns:a14="http://schemas.microsoft.com/office/drawing/2010/main" val="0"/>
                              </a:ext>
                            </a:extLst>
                          </a:blip>
                          <a:srcRect/>
                          <a:stretch>
                            <a:fillRect/>
                          </a:stretch>
                        </pic:blipFill>
                        <pic:spPr bwMode="auto">
                          <a:xfrm>
                            <a:off x="113325" y="19092"/>
                            <a:ext cx="2830830" cy="2574925"/>
                          </a:xfrm>
                          <a:prstGeom prst="rect">
                            <a:avLst/>
                          </a:prstGeom>
                          <a:noFill/>
                          <a:ln>
                            <a:noFill/>
                          </a:ln>
                        </pic:spPr>
                      </pic:pic>
                      <pic:pic xmlns:pic="http://schemas.openxmlformats.org/drawingml/2006/picture">
                        <pic:nvPicPr>
                          <pic:cNvPr id="64" name="Picture 64"/>
                          <pic:cNvPicPr/>
                        </pic:nvPicPr>
                        <pic:blipFill rotWithShape="1">
                          <a:blip r:embed="rId47"/>
                          <a:srcRect l="5100"/>
                          <a:stretch/>
                        </pic:blipFill>
                        <pic:spPr>
                          <a:xfrm>
                            <a:off x="2998765" y="38142"/>
                            <a:ext cx="2828925" cy="2532380"/>
                          </a:xfrm>
                          <a:prstGeom prst="rect">
                            <a:avLst/>
                          </a:prstGeom>
                        </pic:spPr>
                      </pic:pic>
                    </wpc:wpc>
                  </a:graphicData>
                </a:graphic>
              </wp:inline>
            </w:drawing>
          </mc:Choice>
          <mc:Fallback>
            <w:pict>
              <v:group w14:anchorId="6082D11C" id="Canvas 42" o:spid="_x0000_s1026" editas="canvas" style="width:470.2pt;height:205.55pt;mso-position-horizontal-relative:char;mso-position-vertical-relative:line" coordsize="59715,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">
                <v:shape id="_x0000_s1027" type="#_x0000_t75" style="position:absolute;width:59715;height:26098;visibility:visible;mso-wrap-style:square">
                  <v:fill o:detectmouseclick="t"/>
                  <v:path o:connecttype="none"/>
                </v:shape>
                <v:shape id="Picture 63" o:spid="_x0000_s1028" type="#_x0000_t75" style="position:absolute;left:1133;top:190;width:28308;height:25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">
                  <v:imagedata r:id="rId48" o:title="I13 Initial config - edited"/>
                </v:shape>
                <v:shape id="Picture 64" o:spid="_x0000_s1029" type="#_x0000_t75" style="position:absolute;left:29987;top:381;width:28289;height:25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">
                  <v:imagedata r:id="rId49" o:title="" cropleft="3342f"/>
                </v:shape>
                <w10:anchorlock/>
              </v:group>
            </w:pict>
          </mc:Fallback>
        </mc:AlternateContent>
      </w:r>
    </w:p>
    <w:p w14:paraId="4B4A4A05" w14:textId="73F8D649" w:rsidR="006C4FA8" w:rsidRPr="006833DC" w:rsidRDefault="003E319C" w:rsidP="003E319C">
      <w:pPr>
        <w:pStyle w:val="Caption"/>
        <w:rPr>
          <w:i w:val="0"/>
          <w:sz w:val="24"/>
          <w:szCs w:val="24"/>
        </w:rPr>
      </w:pPr>
      <w:r w:rsidRPr="006833DC">
        <w:rPr>
          <w:sz w:val="24"/>
          <w:szCs w:val="24"/>
        </w:rPr>
        <w:t xml:space="preserve">Figure </w:t>
      </w:r>
      <w:r w:rsidRPr="006833DC">
        <w:rPr>
          <w:sz w:val="24"/>
          <w:szCs w:val="24"/>
        </w:rPr>
        <w:fldChar w:fldCharType="begin"/>
      </w:r>
      <w:r w:rsidRPr="006833DC">
        <w:rPr>
          <w:sz w:val="24"/>
          <w:szCs w:val="24"/>
        </w:rPr>
        <w:instrText xml:space="preserve"> SEQ Figure \* ARABIC </w:instrText>
      </w:r>
      <w:r w:rsidRPr="006833DC">
        <w:rPr>
          <w:sz w:val="24"/>
          <w:szCs w:val="24"/>
        </w:rPr>
        <w:fldChar w:fldCharType="separate"/>
      </w:r>
      <w:r w:rsidR="008F0828">
        <w:rPr>
          <w:noProof/>
          <w:sz w:val="24"/>
          <w:szCs w:val="24"/>
        </w:rPr>
        <w:t>13</w:t>
      </w:r>
      <w:r w:rsidRPr="006833DC">
        <w:rPr>
          <w:sz w:val="24"/>
          <w:szCs w:val="24"/>
        </w:rPr>
        <w:fldChar w:fldCharType="end"/>
      </w:r>
      <w:r w:rsidR="00384BC3" w:rsidRPr="006833DC">
        <w:rPr>
          <w:sz w:val="24"/>
          <w:szCs w:val="24"/>
        </w:rPr>
        <w:t xml:space="preserve"> </w:t>
      </w:r>
      <w:r w:rsidR="006833DC" w:rsidRPr="006833DC">
        <w:rPr>
          <w:sz w:val="24"/>
          <w:szCs w:val="24"/>
        </w:rPr>
        <w:t>(Left) beam spot formed at sample for the I13-coherence branch before the optimisation of the beamline, showing a beam size of 1</w:t>
      </w:r>
      <w:r w:rsidR="006833DC">
        <w:rPr>
          <w:sz w:val="24"/>
          <w:szCs w:val="24"/>
        </w:rPr>
        <w:t>8</w:t>
      </w:r>
      <w:r w:rsidR="006833DC" w:rsidRPr="006833DC">
        <w:rPr>
          <w:sz w:val="24"/>
          <w:szCs w:val="24"/>
        </w:rPr>
        <w:t xml:space="preserve"> </w:t>
      </w:r>
      <w:r w:rsidR="006833DC" w:rsidRPr="006833DC">
        <w:rPr>
          <w:rFonts w:ascii="Symbol" w:hAnsi="Symbol"/>
          <w:sz w:val="24"/>
          <w:szCs w:val="24"/>
        </w:rPr>
        <w:t></w:t>
      </w:r>
      <w:r w:rsidR="006833DC" w:rsidRPr="006833DC">
        <w:rPr>
          <w:sz w:val="24"/>
          <w:szCs w:val="24"/>
        </w:rPr>
        <w:t xml:space="preserve">m (10 </w:t>
      </w:r>
      <w:r w:rsidR="006833DC" w:rsidRPr="006833DC">
        <w:rPr>
          <w:rFonts w:ascii="Symbol" w:hAnsi="Symbol"/>
          <w:sz w:val="24"/>
          <w:szCs w:val="24"/>
        </w:rPr>
        <w:t></w:t>
      </w:r>
      <w:r w:rsidR="006833DC" w:rsidRPr="006833DC">
        <w:rPr>
          <w:sz w:val="24"/>
          <w:szCs w:val="24"/>
        </w:rPr>
        <w:t xml:space="preserve">m) in the horizontal </w:t>
      </w:r>
      <w:r w:rsidR="006833DC" w:rsidRPr="006833DC">
        <w:rPr>
          <w:sz w:val="24"/>
          <w:szCs w:val="24"/>
        </w:rPr>
        <w:lastRenderedPageBreak/>
        <w:t>(vertical) plane. (Right) the beam spot at the same location as it appears after optimising the beamline with the procedure described in the paragraph.</w:t>
      </w:r>
    </w:p>
    <w:p w14:paraId="487BCBFE" w14:textId="4D47758B" w:rsidR="0039065B" w:rsidRDefault="0039065B" w:rsidP="00380539">
      <w:pPr>
        <w:widowControl w:val="0"/>
        <w:autoSpaceDE w:val="0"/>
        <w:autoSpaceDN w:val="0"/>
        <w:adjustRightInd w:val="0"/>
        <w:spacing w:after="0" w:line="240" w:lineRule="auto"/>
        <w:rPr>
          <w:sz w:val="24"/>
          <w:szCs w:val="24"/>
          <w:lang w:val="en-US"/>
        </w:rPr>
      </w:pPr>
      <w:r>
        <w:rPr>
          <w:sz w:val="24"/>
          <w:szCs w:val="24"/>
          <w:lang w:val="en-US"/>
        </w:rPr>
        <w:t>The</w:t>
      </w:r>
      <w:r w:rsidRPr="0039065B">
        <w:rPr>
          <w:sz w:val="24"/>
          <w:szCs w:val="24"/>
          <w:lang w:val="en-US"/>
        </w:rPr>
        <w:t xml:space="preserve"> above </w:t>
      </w:r>
      <w:r>
        <w:rPr>
          <w:sz w:val="24"/>
          <w:szCs w:val="24"/>
          <w:lang w:val="en-US"/>
        </w:rPr>
        <w:t xml:space="preserve">optimization </w:t>
      </w:r>
      <w:r w:rsidRPr="0039065B">
        <w:rPr>
          <w:sz w:val="24"/>
          <w:szCs w:val="24"/>
          <w:lang w:val="en-US"/>
        </w:rPr>
        <w:t>started from a realistic known beamline design, which can be obtained for example as a first approach using ray</w:t>
      </w:r>
      <w:r w:rsidR="008259D4">
        <w:rPr>
          <w:sz w:val="24"/>
          <w:szCs w:val="24"/>
          <w:lang w:val="en-US"/>
        </w:rPr>
        <w:t>-</w:t>
      </w:r>
      <w:r w:rsidRPr="0039065B">
        <w:rPr>
          <w:sz w:val="24"/>
          <w:szCs w:val="24"/>
          <w:lang w:val="en-US"/>
        </w:rPr>
        <w:t xml:space="preserve">tracing methods. </w:t>
      </w:r>
      <w:r w:rsidR="00B560F3">
        <w:rPr>
          <w:sz w:val="24"/>
          <w:szCs w:val="24"/>
          <w:lang w:val="en-US"/>
        </w:rPr>
        <w:t>I</w:t>
      </w:r>
      <w:r>
        <w:rPr>
          <w:sz w:val="24"/>
          <w:szCs w:val="24"/>
          <w:lang w:val="en-US"/>
        </w:rPr>
        <w:t xml:space="preserve">n order to check the robustness and effectiveness of the method we artificially spoiled the beamline parameters, producing an initial image at sample whose size is clearly unsatisfactory as shown in Table </w:t>
      </w:r>
      <w:r w:rsidR="008259D4">
        <w:rPr>
          <w:sz w:val="24"/>
          <w:szCs w:val="24"/>
          <w:lang w:val="en-US"/>
        </w:rPr>
        <w:t>5</w:t>
      </w:r>
      <w:r>
        <w:rPr>
          <w:sz w:val="24"/>
          <w:szCs w:val="24"/>
          <w:lang w:val="en-US"/>
        </w:rPr>
        <w:t xml:space="preserve">. On the same table it is shown how the algorithm </w:t>
      </w:r>
      <w:r w:rsidR="00B560F3">
        <w:rPr>
          <w:sz w:val="24"/>
          <w:szCs w:val="24"/>
          <w:lang w:val="en-US"/>
        </w:rPr>
        <w:t xml:space="preserve">converges towards objectives </w:t>
      </w:r>
      <w:r w:rsidR="004851D2">
        <w:rPr>
          <w:sz w:val="24"/>
          <w:szCs w:val="24"/>
          <w:lang w:val="en-US"/>
        </w:rPr>
        <w:t>very close</w:t>
      </w:r>
      <w:r w:rsidR="00B560F3">
        <w:rPr>
          <w:sz w:val="24"/>
          <w:szCs w:val="24"/>
          <w:lang w:val="en-US"/>
        </w:rPr>
        <w:t xml:space="preserve"> the case presented in Table 4. </w:t>
      </w:r>
    </w:p>
    <w:p w14:paraId="6C9FAB74" w14:textId="4481731B" w:rsidR="00B560F3" w:rsidRDefault="00B560F3" w:rsidP="00380539">
      <w:pPr>
        <w:widowControl w:val="0"/>
        <w:autoSpaceDE w:val="0"/>
        <w:autoSpaceDN w:val="0"/>
        <w:adjustRightInd w:val="0"/>
        <w:spacing w:after="0" w:line="240" w:lineRule="auto"/>
        <w:rPr>
          <w:sz w:val="24"/>
          <w:szCs w:val="24"/>
          <w:lang w:val="en-US"/>
        </w:rPr>
      </w:pPr>
    </w:p>
    <w:p w14:paraId="10EC65B0" w14:textId="77777777" w:rsidR="00B560F3" w:rsidRDefault="00B560F3" w:rsidP="00380539">
      <w:pPr>
        <w:widowControl w:val="0"/>
        <w:autoSpaceDE w:val="0"/>
        <w:autoSpaceDN w:val="0"/>
        <w:adjustRightInd w:val="0"/>
        <w:spacing w:after="0" w:line="240" w:lineRule="auto"/>
        <w:rPr>
          <w:sz w:val="24"/>
          <w:szCs w:val="24"/>
          <w:lang w:val="en-US"/>
        </w:rPr>
      </w:pPr>
    </w:p>
    <w:p w14:paraId="7C2E285A" w14:textId="56E842FA" w:rsidR="004851D2" w:rsidRPr="004851D2" w:rsidRDefault="004851D2" w:rsidP="004851D2">
      <w:pPr>
        <w:pStyle w:val="Caption"/>
        <w:keepNext/>
        <w:rPr>
          <w:sz w:val="24"/>
          <w:szCs w:val="24"/>
        </w:rPr>
      </w:pPr>
      <w:r w:rsidRPr="004851D2">
        <w:rPr>
          <w:sz w:val="24"/>
          <w:szCs w:val="24"/>
        </w:rPr>
        <w:t xml:space="preserve">Table </w:t>
      </w:r>
      <w:r w:rsidRPr="004851D2">
        <w:rPr>
          <w:sz w:val="24"/>
          <w:szCs w:val="24"/>
        </w:rPr>
        <w:fldChar w:fldCharType="begin"/>
      </w:r>
      <w:r w:rsidRPr="004851D2">
        <w:rPr>
          <w:sz w:val="24"/>
          <w:szCs w:val="24"/>
        </w:rPr>
        <w:instrText xml:space="preserve"> SEQ Table \* ARABIC </w:instrText>
      </w:r>
      <w:r w:rsidRPr="004851D2">
        <w:rPr>
          <w:sz w:val="24"/>
          <w:szCs w:val="24"/>
        </w:rPr>
        <w:fldChar w:fldCharType="separate"/>
      </w:r>
      <w:r w:rsidR="008F0828">
        <w:rPr>
          <w:noProof/>
          <w:sz w:val="24"/>
          <w:szCs w:val="24"/>
        </w:rPr>
        <w:t>5</w:t>
      </w:r>
      <w:r w:rsidRPr="004851D2">
        <w:rPr>
          <w:sz w:val="24"/>
          <w:szCs w:val="24"/>
        </w:rPr>
        <w:fldChar w:fldCharType="end"/>
      </w:r>
      <w:r>
        <w:rPr>
          <w:sz w:val="24"/>
          <w:szCs w:val="24"/>
        </w:rPr>
        <w:t xml:space="preserve"> optimisation of a spoiled beamline (see text). The same process on the baseline case is reported in brackets for a quick comparison.</w:t>
      </w:r>
    </w:p>
    <w:tbl>
      <w:tblPr>
        <w:tblStyle w:val="TableGrid"/>
        <w:tblW w:w="9072" w:type="dxa"/>
        <w:tblInd w:w="108" w:type="dxa"/>
        <w:tblLayout w:type="fixed"/>
        <w:tblLook w:val="04A0" w:firstRow="1" w:lastRow="0" w:firstColumn="1" w:lastColumn="0" w:noHBand="0" w:noVBand="1"/>
      </w:tblPr>
      <w:tblGrid>
        <w:gridCol w:w="1134"/>
        <w:gridCol w:w="709"/>
        <w:gridCol w:w="709"/>
        <w:gridCol w:w="709"/>
        <w:gridCol w:w="850"/>
        <w:gridCol w:w="709"/>
        <w:gridCol w:w="850"/>
        <w:gridCol w:w="709"/>
        <w:gridCol w:w="851"/>
        <w:gridCol w:w="708"/>
        <w:gridCol w:w="1134"/>
      </w:tblGrid>
      <w:tr w:rsidR="00B560F3" w:rsidRPr="008D70CA" w14:paraId="6475695D" w14:textId="77777777" w:rsidTr="00B7429C">
        <w:tc>
          <w:tcPr>
            <w:tcW w:w="1134" w:type="dxa"/>
            <w:tcBorders>
              <w:top w:val="nil"/>
              <w:left w:val="nil"/>
              <w:bottom w:val="thickThinLargeGap" w:sz="24" w:space="0" w:color="auto"/>
            </w:tcBorders>
            <w:vAlign w:val="center"/>
          </w:tcPr>
          <w:p w14:paraId="2BBC113E" w14:textId="77777777" w:rsidR="00B560F3" w:rsidRPr="008A0C32" w:rsidRDefault="00B560F3" w:rsidP="00932353">
            <w:pPr>
              <w:widowControl w:val="0"/>
              <w:autoSpaceDE w:val="0"/>
              <w:autoSpaceDN w:val="0"/>
              <w:adjustRightInd w:val="0"/>
              <w:jc w:val="center"/>
              <w:rPr>
                <w:sz w:val="18"/>
                <w:szCs w:val="18"/>
                <w:lang w:val="en-US"/>
              </w:rPr>
            </w:pPr>
          </w:p>
        </w:tc>
        <w:tc>
          <w:tcPr>
            <w:tcW w:w="5245" w:type="dxa"/>
            <w:gridSpan w:val="7"/>
            <w:tcBorders>
              <w:bottom w:val="thickThinLargeGap" w:sz="24" w:space="0" w:color="auto"/>
              <w:right w:val="double" w:sz="4" w:space="0" w:color="auto"/>
            </w:tcBorders>
            <w:vAlign w:val="center"/>
          </w:tcPr>
          <w:p w14:paraId="68EE4526" w14:textId="77777777" w:rsidR="00B560F3" w:rsidRPr="008A0C32" w:rsidRDefault="00B560F3" w:rsidP="00932353">
            <w:pPr>
              <w:widowControl w:val="0"/>
              <w:autoSpaceDE w:val="0"/>
              <w:autoSpaceDN w:val="0"/>
              <w:adjustRightInd w:val="0"/>
              <w:jc w:val="center"/>
              <w:rPr>
                <w:sz w:val="18"/>
                <w:szCs w:val="18"/>
                <w:lang w:val="en-US"/>
              </w:rPr>
            </w:pPr>
            <w:r w:rsidRPr="008A0C32">
              <w:rPr>
                <w:sz w:val="18"/>
                <w:szCs w:val="18"/>
                <w:lang w:val="en-US"/>
              </w:rPr>
              <w:t>(m)</w:t>
            </w:r>
          </w:p>
        </w:tc>
        <w:tc>
          <w:tcPr>
            <w:tcW w:w="1559" w:type="dxa"/>
            <w:gridSpan w:val="2"/>
            <w:tcBorders>
              <w:left w:val="double" w:sz="4" w:space="0" w:color="auto"/>
              <w:bottom w:val="thickThinLargeGap" w:sz="24" w:space="0" w:color="auto"/>
            </w:tcBorders>
            <w:vAlign w:val="center"/>
          </w:tcPr>
          <w:p w14:paraId="17DFA38A" w14:textId="77777777" w:rsidR="00B560F3" w:rsidRPr="008A0C32" w:rsidRDefault="00B560F3" w:rsidP="00932353">
            <w:pPr>
              <w:widowControl w:val="0"/>
              <w:autoSpaceDE w:val="0"/>
              <w:autoSpaceDN w:val="0"/>
              <w:adjustRightInd w:val="0"/>
              <w:jc w:val="center"/>
              <w:rPr>
                <w:sz w:val="18"/>
                <w:szCs w:val="18"/>
                <w:lang w:val="en-US"/>
              </w:rPr>
            </w:pPr>
            <w:r w:rsidRPr="008A0C32">
              <w:rPr>
                <w:sz w:val="18"/>
                <w:szCs w:val="18"/>
                <w:lang w:val="en-US"/>
              </w:rPr>
              <w:t>(</w:t>
            </w:r>
            <w:r w:rsidRPr="008A0C32">
              <w:rPr>
                <w:rFonts w:ascii="Symbol" w:hAnsi="Symbol"/>
                <w:sz w:val="18"/>
                <w:szCs w:val="18"/>
                <w:lang w:val="en-US"/>
              </w:rPr>
              <w:t></w:t>
            </w:r>
            <w:r w:rsidRPr="008A0C32">
              <w:rPr>
                <w:sz w:val="18"/>
                <w:szCs w:val="18"/>
                <w:lang w:val="en-US"/>
              </w:rPr>
              <w:t>m)</w:t>
            </w:r>
          </w:p>
        </w:tc>
        <w:tc>
          <w:tcPr>
            <w:tcW w:w="1134" w:type="dxa"/>
            <w:tcBorders>
              <w:bottom w:val="thickThinLargeGap" w:sz="24" w:space="0" w:color="auto"/>
            </w:tcBorders>
            <w:vAlign w:val="center"/>
          </w:tcPr>
          <w:p w14:paraId="7991ABB6" w14:textId="77777777" w:rsidR="00B560F3" w:rsidRPr="008A0C32" w:rsidRDefault="00B560F3" w:rsidP="00932353">
            <w:pPr>
              <w:widowControl w:val="0"/>
              <w:autoSpaceDE w:val="0"/>
              <w:autoSpaceDN w:val="0"/>
              <w:adjustRightInd w:val="0"/>
              <w:jc w:val="center"/>
              <w:rPr>
                <w:sz w:val="18"/>
                <w:szCs w:val="18"/>
                <w:lang w:val="en-US"/>
              </w:rPr>
            </w:pPr>
            <w:r w:rsidRPr="008A0C32">
              <w:rPr>
                <w:sz w:val="18"/>
                <w:szCs w:val="18"/>
                <w:lang w:val="en-US"/>
              </w:rPr>
              <w:t>(</w:t>
            </w:r>
            <w:proofErr w:type="spellStart"/>
            <w:r w:rsidRPr="008A0C32">
              <w:rPr>
                <w:sz w:val="18"/>
                <w:szCs w:val="18"/>
                <w:lang w:val="en-US"/>
              </w:rPr>
              <w:t>ph</w:t>
            </w:r>
            <w:proofErr w:type="spellEnd"/>
            <w:r w:rsidRPr="008A0C32">
              <w:rPr>
                <w:sz w:val="18"/>
                <w:szCs w:val="18"/>
                <w:lang w:val="en-US"/>
              </w:rPr>
              <w:t>/s/0.1%BW/mm</w:t>
            </w:r>
            <w:r w:rsidRPr="008A0C32">
              <w:rPr>
                <w:sz w:val="18"/>
                <w:szCs w:val="18"/>
                <w:vertAlign w:val="superscript"/>
                <w:lang w:val="en-US"/>
              </w:rPr>
              <w:t>2</w:t>
            </w:r>
            <w:r w:rsidRPr="008A0C32">
              <w:rPr>
                <w:sz w:val="18"/>
                <w:szCs w:val="18"/>
                <w:lang w:val="en-US"/>
              </w:rPr>
              <w:t>)</w:t>
            </w:r>
          </w:p>
        </w:tc>
      </w:tr>
      <w:tr w:rsidR="00B560F3" w:rsidRPr="008D70CA" w14:paraId="59333D68" w14:textId="77777777" w:rsidTr="00B7429C">
        <w:trPr>
          <w:trHeight w:val="363"/>
        </w:trPr>
        <w:tc>
          <w:tcPr>
            <w:tcW w:w="1134" w:type="dxa"/>
            <w:tcBorders>
              <w:top w:val="nil"/>
            </w:tcBorders>
            <w:vAlign w:val="center"/>
          </w:tcPr>
          <w:p w14:paraId="0758058E" w14:textId="77777777" w:rsidR="00B560F3" w:rsidRPr="00AB16A2" w:rsidRDefault="00B560F3" w:rsidP="00932353">
            <w:pPr>
              <w:widowControl w:val="0"/>
              <w:autoSpaceDE w:val="0"/>
              <w:autoSpaceDN w:val="0"/>
              <w:adjustRightInd w:val="0"/>
              <w:jc w:val="center"/>
              <w:rPr>
                <w:sz w:val="18"/>
                <w:szCs w:val="18"/>
                <w:lang w:val="en-US"/>
              </w:rPr>
            </w:pPr>
            <w:r w:rsidRPr="00AB16A2">
              <w:rPr>
                <w:sz w:val="18"/>
                <w:szCs w:val="18"/>
                <w:lang w:val="en-US"/>
              </w:rPr>
              <w:t>BL-config</w:t>
            </w:r>
          </w:p>
        </w:tc>
        <w:tc>
          <w:tcPr>
            <w:tcW w:w="709" w:type="dxa"/>
            <w:tcBorders>
              <w:top w:val="nil"/>
            </w:tcBorders>
            <w:vAlign w:val="center"/>
          </w:tcPr>
          <w:p w14:paraId="56D9DA39" w14:textId="77777777" w:rsidR="00B560F3" w:rsidRPr="00AB16A2" w:rsidRDefault="00B560F3" w:rsidP="00932353">
            <w:pPr>
              <w:widowControl w:val="0"/>
              <w:autoSpaceDE w:val="0"/>
              <w:autoSpaceDN w:val="0"/>
              <w:adjustRightInd w:val="0"/>
              <w:jc w:val="center"/>
              <w:rPr>
                <w:sz w:val="18"/>
                <w:szCs w:val="18"/>
                <w:lang w:val="en-US"/>
              </w:rPr>
            </w:pPr>
            <w:r w:rsidRPr="00AB16A2">
              <w:rPr>
                <w:sz w:val="18"/>
                <w:szCs w:val="18"/>
                <w:lang w:val="en-US"/>
              </w:rPr>
              <w:t>d</w:t>
            </w:r>
            <w:r w:rsidRPr="00AB16A2">
              <w:rPr>
                <w:sz w:val="18"/>
                <w:szCs w:val="18"/>
                <w:vertAlign w:val="subscript"/>
                <w:lang w:val="en-US"/>
              </w:rPr>
              <w:t>1</w:t>
            </w:r>
          </w:p>
        </w:tc>
        <w:tc>
          <w:tcPr>
            <w:tcW w:w="709" w:type="dxa"/>
            <w:tcBorders>
              <w:top w:val="nil"/>
            </w:tcBorders>
            <w:vAlign w:val="center"/>
          </w:tcPr>
          <w:p w14:paraId="7E959B0A" w14:textId="77777777" w:rsidR="00B560F3" w:rsidRPr="00AB16A2" w:rsidRDefault="00B560F3" w:rsidP="00932353">
            <w:pPr>
              <w:widowControl w:val="0"/>
              <w:autoSpaceDE w:val="0"/>
              <w:autoSpaceDN w:val="0"/>
              <w:adjustRightInd w:val="0"/>
              <w:jc w:val="center"/>
              <w:rPr>
                <w:sz w:val="18"/>
                <w:szCs w:val="18"/>
                <w:lang w:val="en-US"/>
              </w:rPr>
            </w:pPr>
            <w:r w:rsidRPr="00AB16A2">
              <w:rPr>
                <w:sz w:val="18"/>
                <w:szCs w:val="18"/>
                <w:lang w:val="en-US"/>
              </w:rPr>
              <w:t>d</w:t>
            </w:r>
            <w:r w:rsidRPr="00AB16A2">
              <w:rPr>
                <w:sz w:val="18"/>
                <w:szCs w:val="18"/>
                <w:vertAlign w:val="subscript"/>
                <w:lang w:val="en-US"/>
              </w:rPr>
              <w:t>2</w:t>
            </w:r>
          </w:p>
        </w:tc>
        <w:tc>
          <w:tcPr>
            <w:tcW w:w="709" w:type="dxa"/>
            <w:tcBorders>
              <w:top w:val="nil"/>
            </w:tcBorders>
            <w:vAlign w:val="center"/>
          </w:tcPr>
          <w:p w14:paraId="4C69C2C5" w14:textId="77777777" w:rsidR="00B560F3" w:rsidRPr="00AB16A2" w:rsidRDefault="00B560F3" w:rsidP="00932353">
            <w:pPr>
              <w:widowControl w:val="0"/>
              <w:autoSpaceDE w:val="0"/>
              <w:autoSpaceDN w:val="0"/>
              <w:adjustRightInd w:val="0"/>
              <w:jc w:val="center"/>
              <w:rPr>
                <w:sz w:val="18"/>
                <w:szCs w:val="18"/>
                <w:lang w:val="en-US"/>
              </w:rPr>
            </w:pPr>
            <w:r w:rsidRPr="00AB16A2">
              <w:rPr>
                <w:sz w:val="18"/>
                <w:szCs w:val="18"/>
                <w:lang w:val="en-US"/>
              </w:rPr>
              <w:t>d</w:t>
            </w:r>
            <w:r w:rsidRPr="00AB16A2">
              <w:rPr>
                <w:sz w:val="18"/>
                <w:szCs w:val="18"/>
                <w:vertAlign w:val="subscript"/>
                <w:lang w:val="en-US"/>
              </w:rPr>
              <w:t>3</w:t>
            </w:r>
          </w:p>
        </w:tc>
        <w:tc>
          <w:tcPr>
            <w:tcW w:w="850" w:type="dxa"/>
            <w:tcBorders>
              <w:top w:val="nil"/>
            </w:tcBorders>
            <w:vAlign w:val="center"/>
          </w:tcPr>
          <w:p w14:paraId="1061EE63" w14:textId="77777777" w:rsidR="00B560F3" w:rsidRPr="00AB16A2" w:rsidRDefault="00B560F3" w:rsidP="00932353">
            <w:pPr>
              <w:widowControl w:val="0"/>
              <w:autoSpaceDE w:val="0"/>
              <w:autoSpaceDN w:val="0"/>
              <w:adjustRightInd w:val="0"/>
              <w:jc w:val="center"/>
              <w:rPr>
                <w:sz w:val="18"/>
                <w:szCs w:val="18"/>
                <w:lang w:val="en-US"/>
              </w:rPr>
            </w:pPr>
            <w:r w:rsidRPr="00AB16A2">
              <w:rPr>
                <w:sz w:val="18"/>
                <w:szCs w:val="18"/>
                <w:lang w:val="en-US"/>
              </w:rPr>
              <w:t>p</w:t>
            </w:r>
            <w:r w:rsidRPr="00AB16A2">
              <w:rPr>
                <w:sz w:val="18"/>
                <w:szCs w:val="18"/>
                <w:vertAlign w:val="subscript"/>
                <w:lang w:val="en-US"/>
              </w:rPr>
              <w:t>1</w:t>
            </w:r>
          </w:p>
        </w:tc>
        <w:tc>
          <w:tcPr>
            <w:tcW w:w="709" w:type="dxa"/>
            <w:tcBorders>
              <w:top w:val="nil"/>
            </w:tcBorders>
            <w:vAlign w:val="center"/>
          </w:tcPr>
          <w:p w14:paraId="1803183F" w14:textId="77777777" w:rsidR="00B560F3" w:rsidRPr="00AB16A2" w:rsidRDefault="00B560F3" w:rsidP="00932353">
            <w:pPr>
              <w:widowControl w:val="0"/>
              <w:autoSpaceDE w:val="0"/>
              <w:autoSpaceDN w:val="0"/>
              <w:adjustRightInd w:val="0"/>
              <w:jc w:val="center"/>
              <w:rPr>
                <w:sz w:val="18"/>
                <w:szCs w:val="18"/>
                <w:lang w:val="en-US"/>
              </w:rPr>
            </w:pPr>
            <w:r w:rsidRPr="00AB16A2">
              <w:rPr>
                <w:sz w:val="18"/>
                <w:szCs w:val="18"/>
                <w:lang w:val="en-US"/>
              </w:rPr>
              <w:t>q</w:t>
            </w:r>
            <w:r w:rsidRPr="00AB16A2">
              <w:rPr>
                <w:sz w:val="18"/>
                <w:szCs w:val="18"/>
                <w:vertAlign w:val="subscript"/>
                <w:lang w:val="en-US"/>
              </w:rPr>
              <w:t>1</w:t>
            </w:r>
          </w:p>
        </w:tc>
        <w:tc>
          <w:tcPr>
            <w:tcW w:w="850" w:type="dxa"/>
            <w:tcBorders>
              <w:top w:val="nil"/>
            </w:tcBorders>
            <w:vAlign w:val="center"/>
          </w:tcPr>
          <w:p w14:paraId="49C5D8EA" w14:textId="77777777" w:rsidR="00B560F3" w:rsidRPr="00AB16A2" w:rsidRDefault="00B560F3" w:rsidP="00932353">
            <w:pPr>
              <w:widowControl w:val="0"/>
              <w:autoSpaceDE w:val="0"/>
              <w:autoSpaceDN w:val="0"/>
              <w:adjustRightInd w:val="0"/>
              <w:jc w:val="center"/>
              <w:rPr>
                <w:sz w:val="18"/>
                <w:szCs w:val="18"/>
                <w:lang w:val="en-US"/>
              </w:rPr>
            </w:pPr>
            <w:r w:rsidRPr="00AB16A2">
              <w:rPr>
                <w:sz w:val="18"/>
                <w:szCs w:val="18"/>
                <w:lang w:val="en-US"/>
              </w:rPr>
              <w:t>p</w:t>
            </w:r>
            <w:r w:rsidRPr="00AB16A2">
              <w:rPr>
                <w:sz w:val="18"/>
                <w:szCs w:val="18"/>
                <w:vertAlign w:val="subscript"/>
                <w:lang w:val="en-US"/>
              </w:rPr>
              <w:t>2</w:t>
            </w:r>
          </w:p>
        </w:tc>
        <w:tc>
          <w:tcPr>
            <w:tcW w:w="709" w:type="dxa"/>
            <w:tcBorders>
              <w:top w:val="nil"/>
              <w:right w:val="double" w:sz="4" w:space="0" w:color="auto"/>
            </w:tcBorders>
            <w:vAlign w:val="center"/>
          </w:tcPr>
          <w:p w14:paraId="461F7368" w14:textId="77777777" w:rsidR="00B560F3" w:rsidRPr="00AB16A2" w:rsidRDefault="00B560F3" w:rsidP="00932353">
            <w:pPr>
              <w:widowControl w:val="0"/>
              <w:autoSpaceDE w:val="0"/>
              <w:autoSpaceDN w:val="0"/>
              <w:adjustRightInd w:val="0"/>
              <w:jc w:val="center"/>
              <w:rPr>
                <w:sz w:val="18"/>
                <w:szCs w:val="18"/>
                <w:lang w:val="en-US"/>
              </w:rPr>
            </w:pPr>
            <w:r w:rsidRPr="00AB16A2">
              <w:rPr>
                <w:sz w:val="18"/>
                <w:szCs w:val="18"/>
                <w:lang w:val="en-US"/>
              </w:rPr>
              <w:t>q</w:t>
            </w:r>
            <w:r w:rsidRPr="00AB16A2">
              <w:rPr>
                <w:sz w:val="18"/>
                <w:szCs w:val="18"/>
                <w:vertAlign w:val="subscript"/>
                <w:lang w:val="en-US"/>
              </w:rPr>
              <w:t>2</w:t>
            </w:r>
          </w:p>
        </w:tc>
        <w:tc>
          <w:tcPr>
            <w:tcW w:w="851" w:type="dxa"/>
            <w:tcBorders>
              <w:top w:val="nil"/>
              <w:left w:val="double" w:sz="4" w:space="0" w:color="auto"/>
            </w:tcBorders>
            <w:vAlign w:val="center"/>
          </w:tcPr>
          <w:p w14:paraId="3F9B33EC" w14:textId="77777777" w:rsidR="00B560F3" w:rsidRPr="00AB16A2" w:rsidRDefault="00B560F3" w:rsidP="00932353">
            <w:pPr>
              <w:widowControl w:val="0"/>
              <w:autoSpaceDE w:val="0"/>
              <w:autoSpaceDN w:val="0"/>
              <w:adjustRightInd w:val="0"/>
              <w:jc w:val="center"/>
              <w:rPr>
                <w:sz w:val="18"/>
                <w:szCs w:val="18"/>
                <w:lang w:val="en-US"/>
              </w:rPr>
            </w:pPr>
            <w:r w:rsidRPr="00AB16A2">
              <w:rPr>
                <w:rFonts w:ascii="Symbol" w:hAnsi="Symbol"/>
                <w:sz w:val="18"/>
                <w:szCs w:val="18"/>
                <w:lang w:val="en-US"/>
              </w:rPr>
              <w:t></w:t>
            </w:r>
            <w:r w:rsidRPr="00AB16A2">
              <w:rPr>
                <w:sz w:val="18"/>
                <w:szCs w:val="18"/>
                <w:vertAlign w:val="subscript"/>
                <w:lang w:val="en-US"/>
              </w:rPr>
              <w:t>x</w:t>
            </w:r>
          </w:p>
        </w:tc>
        <w:tc>
          <w:tcPr>
            <w:tcW w:w="708" w:type="dxa"/>
            <w:tcBorders>
              <w:top w:val="nil"/>
            </w:tcBorders>
            <w:vAlign w:val="center"/>
          </w:tcPr>
          <w:p w14:paraId="4023C817" w14:textId="77777777" w:rsidR="00B560F3" w:rsidRPr="00AB16A2" w:rsidRDefault="00B560F3" w:rsidP="00932353">
            <w:pPr>
              <w:widowControl w:val="0"/>
              <w:autoSpaceDE w:val="0"/>
              <w:autoSpaceDN w:val="0"/>
              <w:adjustRightInd w:val="0"/>
              <w:jc w:val="center"/>
              <w:rPr>
                <w:sz w:val="18"/>
                <w:szCs w:val="18"/>
                <w:lang w:val="en-US"/>
              </w:rPr>
            </w:pPr>
            <w:r w:rsidRPr="00AB16A2">
              <w:rPr>
                <w:rFonts w:ascii="Symbol" w:hAnsi="Symbol"/>
                <w:sz w:val="18"/>
                <w:szCs w:val="18"/>
                <w:lang w:val="en-US"/>
              </w:rPr>
              <w:t></w:t>
            </w:r>
            <w:r w:rsidRPr="00AB16A2">
              <w:rPr>
                <w:sz w:val="18"/>
                <w:szCs w:val="18"/>
                <w:vertAlign w:val="subscript"/>
                <w:lang w:val="en-US"/>
              </w:rPr>
              <w:t>y</w:t>
            </w:r>
          </w:p>
        </w:tc>
        <w:tc>
          <w:tcPr>
            <w:tcW w:w="1134" w:type="dxa"/>
            <w:tcBorders>
              <w:top w:val="nil"/>
            </w:tcBorders>
            <w:vAlign w:val="center"/>
          </w:tcPr>
          <w:p w14:paraId="37BFEEA7" w14:textId="77777777" w:rsidR="00B560F3" w:rsidRPr="00AB16A2" w:rsidRDefault="00B560F3" w:rsidP="00932353">
            <w:pPr>
              <w:widowControl w:val="0"/>
              <w:autoSpaceDE w:val="0"/>
              <w:autoSpaceDN w:val="0"/>
              <w:adjustRightInd w:val="0"/>
              <w:jc w:val="center"/>
              <w:rPr>
                <w:sz w:val="18"/>
                <w:szCs w:val="18"/>
                <w:lang w:val="en-US"/>
              </w:rPr>
            </w:pPr>
            <w:r w:rsidRPr="00AB16A2">
              <w:rPr>
                <w:sz w:val="18"/>
                <w:szCs w:val="18"/>
                <w:lang w:val="en-US"/>
              </w:rPr>
              <w:t>I</w:t>
            </w:r>
          </w:p>
        </w:tc>
      </w:tr>
      <w:tr w:rsidR="00B560F3" w:rsidRPr="008D70CA" w14:paraId="1450EDBE" w14:textId="77777777" w:rsidTr="00B7429C">
        <w:trPr>
          <w:trHeight w:val="415"/>
        </w:trPr>
        <w:tc>
          <w:tcPr>
            <w:tcW w:w="1134" w:type="dxa"/>
            <w:vAlign w:val="center"/>
          </w:tcPr>
          <w:p w14:paraId="01DCD477" w14:textId="5FC4B4B5" w:rsidR="00B560F3" w:rsidRPr="00AB16A2" w:rsidRDefault="004851D2" w:rsidP="00B560F3">
            <w:pPr>
              <w:widowControl w:val="0"/>
              <w:autoSpaceDE w:val="0"/>
              <w:autoSpaceDN w:val="0"/>
              <w:adjustRightInd w:val="0"/>
              <w:jc w:val="center"/>
              <w:rPr>
                <w:sz w:val="18"/>
                <w:szCs w:val="18"/>
                <w:lang w:val="en-US"/>
              </w:rPr>
            </w:pPr>
            <w:r w:rsidRPr="00AB16A2">
              <w:rPr>
                <w:sz w:val="18"/>
                <w:szCs w:val="18"/>
                <w:lang w:val="en-US"/>
              </w:rPr>
              <w:t>s</w:t>
            </w:r>
            <w:r w:rsidR="00B560F3" w:rsidRPr="00AB16A2">
              <w:rPr>
                <w:sz w:val="18"/>
                <w:szCs w:val="18"/>
                <w:lang w:val="en-US"/>
              </w:rPr>
              <w:t>poiled (baseline)</w:t>
            </w:r>
          </w:p>
        </w:tc>
        <w:tc>
          <w:tcPr>
            <w:tcW w:w="709" w:type="dxa"/>
            <w:vAlign w:val="center"/>
          </w:tcPr>
          <w:p w14:paraId="48180FED" w14:textId="77777777" w:rsidR="00B560F3" w:rsidRPr="00B7429C" w:rsidRDefault="00B560F3" w:rsidP="00B7429C">
            <w:pPr>
              <w:widowControl w:val="0"/>
              <w:autoSpaceDE w:val="0"/>
              <w:autoSpaceDN w:val="0"/>
              <w:adjustRightInd w:val="0"/>
              <w:jc w:val="center"/>
              <w:rPr>
                <w:color w:val="000000"/>
                <w:sz w:val="14"/>
                <w:szCs w:val="14"/>
              </w:rPr>
            </w:pPr>
            <w:r w:rsidRPr="00B7429C">
              <w:rPr>
                <w:color w:val="000000"/>
                <w:sz w:val="14"/>
                <w:szCs w:val="14"/>
              </w:rPr>
              <w:t>9.88</w:t>
            </w:r>
          </w:p>
          <w:p w14:paraId="0FCF890A" w14:textId="57ED52AA" w:rsidR="00B560F3" w:rsidRPr="00B7429C" w:rsidRDefault="00B560F3" w:rsidP="00B7429C">
            <w:pPr>
              <w:widowControl w:val="0"/>
              <w:autoSpaceDE w:val="0"/>
              <w:autoSpaceDN w:val="0"/>
              <w:adjustRightInd w:val="0"/>
              <w:jc w:val="center"/>
              <w:rPr>
                <w:sz w:val="14"/>
                <w:szCs w:val="14"/>
                <w:lang w:val="en-US"/>
              </w:rPr>
            </w:pPr>
            <w:r w:rsidRPr="00B7429C">
              <w:rPr>
                <w:color w:val="000000"/>
                <w:sz w:val="14"/>
                <w:szCs w:val="14"/>
              </w:rPr>
              <w:t>(10)</w:t>
            </w:r>
          </w:p>
        </w:tc>
        <w:tc>
          <w:tcPr>
            <w:tcW w:w="709" w:type="dxa"/>
            <w:vAlign w:val="center"/>
          </w:tcPr>
          <w:p w14:paraId="16E7D53F" w14:textId="77777777" w:rsidR="00B560F3" w:rsidRPr="00B7429C" w:rsidRDefault="00B560F3" w:rsidP="00B7429C">
            <w:pPr>
              <w:widowControl w:val="0"/>
              <w:autoSpaceDE w:val="0"/>
              <w:autoSpaceDN w:val="0"/>
              <w:adjustRightInd w:val="0"/>
              <w:jc w:val="center"/>
              <w:rPr>
                <w:color w:val="000000"/>
                <w:sz w:val="14"/>
                <w:szCs w:val="14"/>
              </w:rPr>
            </w:pPr>
            <w:r w:rsidRPr="00B7429C">
              <w:rPr>
                <w:color w:val="000000"/>
                <w:sz w:val="14"/>
                <w:szCs w:val="14"/>
              </w:rPr>
              <w:t>3.40</w:t>
            </w:r>
          </w:p>
          <w:p w14:paraId="27C8FF43" w14:textId="70AA92E4" w:rsidR="00B560F3" w:rsidRPr="00B7429C" w:rsidRDefault="00B560F3" w:rsidP="00B7429C">
            <w:pPr>
              <w:widowControl w:val="0"/>
              <w:autoSpaceDE w:val="0"/>
              <w:autoSpaceDN w:val="0"/>
              <w:adjustRightInd w:val="0"/>
              <w:jc w:val="center"/>
              <w:rPr>
                <w:sz w:val="14"/>
                <w:szCs w:val="14"/>
                <w:lang w:val="en-US"/>
              </w:rPr>
            </w:pPr>
            <w:r w:rsidRPr="00B7429C">
              <w:rPr>
                <w:color w:val="000000"/>
                <w:sz w:val="14"/>
                <w:szCs w:val="14"/>
              </w:rPr>
              <w:t>(2.2)</w:t>
            </w:r>
          </w:p>
        </w:tc>
        <w:tc>
          <w:tcPr>
            <w:tcW w:w="709" w:type="dxa"/>
            <w:vAlign w:val="center"/>
          </w:tcPr>
          <w:p w14:paraId="54932F62" w14:textId="77777777" w:rsidR="00B560F3" w:rsidRPr="00B7429C" w:rsidRDefault="00B560F3" w:rsidP="00B7429C">
            <w:pPr>
              <w:widowControl w:val="0"/>
              <w:autoSpaceDE w:val="0"/>
              <w:autoSpaceDN w:val="0"/>
              <w:adjustRightInd w:val="0"/>
              <w:jc w:val="center"/>
              <w:rPr>
                <w:color w:val="000000"/>
                <w:sz w:val="14"/>
                <w:szCs w:val="14"/>
              </w:rPr>
            </w:pPr>
            <w:r w:rsidRPr="00B7429C">
              <w:rPr>
                <w:color w:val="000000"/>
                <w:sz w:val="14"/>
                <w:szCs w:val="14"/>
              </w:rPr>
              <w:t>6.87</w:t>
            </w:r>
          </w:p>
          <w:p w14:paraId="64F5887D" w14:textId="09B4C8BF" w:rsidR="00B560F3" w:rsidRPr="00B7429C" w:rsidRDefault="00B560F3" w:rsidP="00B7429C">
            <w:pPr>
              <w:widowControl w:val="0"/>
              <w:autoSpaceDE w:val="0"/>
              <w:autoSpaceDN w:val="0"/>
              <w:adjustRightInd w:val="0"/>
              <w:jc w:val="center"/>
              <w:rPr>
                <w:sz w:val="14"/>
                <w:szCs w:val="14"/>
                <w:lang w:val="en-US"/>
              </w:rPr>
            </w:pPr>
            <w:r w:rsidRPr="00B7429C">
              <w:rPr>
                <w:color w:val="000000"/>
                <w:sz w:val="14"/>
                <w:szCs w:val="14"/>
              </w:rPr>
              <w:t>(5.5)</w:t>
            </w:r>
          </w:p>
        </w:tc>
        <w:tc>
          <w:tcPr>
            <w:tcW w:w="850" w:type="dxa"/>
            <w:vAlign w:val="center"/>
          </w:tcPr>
          <w:p w14:paraId="6A9C7A74" w14:textId="77777777" w:rsidR="00B560F3" w:rsidRPr="00B7429C" w:rsidRDefault="00B560F3" w:rsidP="00B7429C">
            <w:pPr>
              <w:widowControl w:val="0"/>
              <w:autoSpaceDE w:val="0"/>
              <w:autoSpaceDN w:val="0"/>
              <w:adjustRightInd w:val="0"/>
              <w:jc w:val="center"/>
              <w:rPr>
                <w:color w:val="000000"/>
                <w:sz w:val="14"/>
                <w:szCs w:val="14"/>
              </w:rPr>
            </w:pPr>
            <w:r w:rsidRPr="00B7429C">
              <w:rPr>
                <w:color w:val="000000"/>
                <w:sz w:val="14"/>
                <w:szCs w:val="14"/>
              </w:rPr>
              <w:t>29.13</w:t>
            </w:r>
          </w:p>
          <w:p w14:paraId="3A820F1F" w14:textId="55652226" w:rsidR="00B560F3" w:rsidRPr="00B7429C" w:rsidRDefault="00B560F3" w:rsidP="00B7429C">
            <w:pPr>
              <w:widowControl w:val="0"/>
              <w:autoSpaceDE w:val="0"/>
              <w:autoSpaceDN w:val="0"/>
              <w:adjustRightInd w:val="0"/>
              <w:jc w:val="center"/>
              <w:rPr>
                <w:sz w:val="14"/>
                <w:szCs w:val="14"/>
                <w:lang w:val="en-US"/>
              </w:rPr>
            </w:pPr>
            <w:r w:rsidRPr="00B7429C">
              <w:rPr>
                <w:color w:val="000000"/>
                <w:sz w:val="14"/>
                <w:szCs w:val="14"/>
              </w:rPr>
              <w:t>(30.9)</w:t>
            </w:r>
          </w:p>
        </w:tc>
        <w:tc>
          <w:tcPr>
            <w:tcW w:w="709" w:type="dxa"/>
            <w:vAlign w:val="center"/>
          </w:tcPr>
          <w:p w14:paraId="47CEC80D" w14:textId="77777777" w:rsidR="00B560F3" w:rsidRPr="00B7429C" w:rsidRDefault="00B560F3" w:rsidP="00B7429C">
            <w:pPr>
              <w:widowControl w:val="0"/>
              <w:autoSpaceDE w:val="0"/>
              <w:autoSpaceDN w:val="0"/>
              <w:adjustRightInd w:val="0"/>
              <w:jc w:val="center"/>
              <w:rPr>
                <w:color w:val="000000"/>
                <w:sz w:val="14"/>
                <w:szCs w:val="14"/>
              </w:rPr>
            </w:pPr>
            <w:r w:rsidRPr="00B7429C">
              <w:rPr>
                <w:color w:val="000000"/>
                <w:sz w:val="14"/>
                <w:szCs w:val="14"/>
              </w:rPr>
              <w:t>7.97</w:t>
            </w:r>
          </w:p>
          <w:p w14:paraId="2A8AE30B" w14:textId="137EDDFF" w:rsidR="00B560F3" w:rsidRPr="00B7429C" w:rsidRDefault="00B560F3" w:rsidP="00B7429C">
            <w:pPr>
              <w:widowControl w:val="0"/>
              <w:autoSpaceDE w:val="0"/>
              <w:autoSpaceDN w:val="0"/>
              <w:adjustRightInd w:val="0"/>
              <w:jc w:val="center"/>
              <w:rPr>
                <w:sz w:val="14"/>
                <w:szCs w:val="14"/>
                <w:lang w:val="en-US"/>
              </w:rPr>
            </w:pPr>
            <w:r w:rsidRPr="00B7429C">
              <w:rPr>
                <w:color w:val="000000"/>
                <w:sz w:val="14"/>
                <w:szCs w:val="14"/>
              </w:rPr>
              <w:t>(9.1)</w:t>
            </w:r>
          </w:p>
        </w:tc>
        <w:tc>
          <w:tcPr>
            <w:tcW w:w="850" w:type="dxa"/>
            <w:vAlign w:val="center"/>
          </w:tcPr>
          <w:p w14:paraId="379C815F" w14:textId="7822360B" w:rsidR="00B560F3" w:rsidRPr="00B7429C" w:rsidRDefault="00B560F3" w:rsidP="00B7429C">
            <w:pPr>
              <w:widowControl w:val="0"/>
              <w:autoSpaceDE w:val="0"/>
              <w:autoSpaceDN w:val="0"/>
              <w:adjustRightInd w:val="0"/>
              <w:jc w:val="center"/>
              <w:rPr>
                <w:color w:val="000000"/>
                <w:sz w:val="14"/>
                <w:szCs w:val="14"/>
              </w:rPr>
            </w:pPr>
            <w:r w:rsidRPr="00B7429C">
              <w:rPr>
                <w:color w:val="000000"/>
                <w:sz w:val="14"/>
                <w:szCs w:val="14"/>
              </w:rPr>
              <w:t>29.60</w:t>
            </w:r>
          </w:p>
          <w:p w14:paraId="2D34DB1D" w14:textId="77776229" w:rsidR="00B560F3" w:rsidRPr="00B7429C" w:rsidRDefault="00B560F3" w:rsidP="00B7429C">
            <w:pPr>
              <w:widowControl w:val="0"/>
              <w:autoSpaceDE w:val="0"/>
              <w:autoSpaceDN w:val="0"/>
              <w:adjustRightInd w:val="0"/>
              <w:jc w:val="center"/>
              <w:rPr>
                <w:color w:val="000000"/>
                <w:sz w:val="14"/>
                <w:szCs w:val="14"/>
              </w:rPr>
            </w:pPr>
            <w:r w:rsidRPr="00B7429C">
              <w:rPr>
                <w:color w:val="000000"/>
                <w:sz w:val="14"/>
                <w:szCs w:val="14"/>
              </w:rPr>
              <w:t>(33.1)</w:t>
            </w:r>
          </w:p>
        </w:tc>
        <w:tc>
          <w:tcPr>
            <w:tcW w:w="709" w:type="dxa"/>
            <w:tcBorders>
              <w:right w:val="double" w:sz="4" w:space="0" w:color="auto"/>
            </w:tcBorders>
            <w:vAlign w:val="center"/>
          </w:tcPr>
          <w:p w14:paraId="3EC10CDC" w14:textId="77777777" w:rsidR="00B560F3" w:rsidRPr="00B7429C" w:rsidRDefault="00B560F3" w:rsidP="00B7429C">
            <w:pPr>
              <w:widowControl w:val="0"/>
              <w:autoSpaceDE w:val="0"/>
              <w:autoSpaceDN w:val="0"/>
              <w:adjustRightInd w:val="0"/>
              <w:jc w:val="center"/>
              <w:rPr>
                <w:color w:val="000000"/>
                <w:sz w:val="14"/>
                <w:szCs w:val="14"/>
              </w:rPr>
            </w:pPr>
            <w:r w:rsidRPr="00B7429C">
              <w:rPr>
                <w:color w:val="000000"/>
                <w:sz w:val="14"/>
                <w:szCs w:val="14"/>
              </w:rPr>
              <w:t>6.81</w:t>
            </w:r>
          </w:p>
          <w:p w14:paraId="5FC6B143" w14:textId="6AF7BFFC" w:rsidR="00B560F3" w:rsidRPr="00B7429C" w:rsidRDefault="00B560F3" w:rsidP="00B7429C">
            <w:pPr>
              <w:widowControl w:val="0"/>
              <w:autoSpaceDE w:val="0"/>
              <w:autoSpaceDN w:val="0"/>
              <w:adjustRightInd w:val="0"/>
              <w:jc w:val="center"/>
              <w:rPr>
                <w:sz w:val="14"/>
                <w:szCs w:val="14"/>
                <w:lang w:val="en-US"/>
              </w:rPr>
            </w:pPr>
            <w:r w:rsidRPr="00B7429C">
              <w:rPr>
                <w:color w:val="000000"/>
                <w:sz w:val="14"/>
                <w:szCs w:val="14"/>
              </w:rPr>
              <w:t>(6.9)</w:t>
            </w:r>
          </w:p>
        </w:tc>
        <w:tc>
          <w:tcPr>
            <w:tcW w:w="851" w:type="dxa"/>
            <w:tcBorders>
              <w:left w:val="double" w:sz="4" w:space="0" w:color="auto"/>
            </w:tcBorders>
            <w:vAlign w:val="center"/>
          </w:tcPr>
          <w:p w14:paraId="1C3EA66E" w14:textId="77777777" w:rsidR="00B560F3" w:rsidRPr="00B7429C" w:rsidRDefault="00B560F3" w:rsidP="00B7429C">
            <w:pPr>
              <w:widowControl w:val="0"/>
              <w:autoSpaceDE w:val="0"/>
              <w:autoSpaceDN w:val="0"/>
              <w:adjustRightInd w:val="0"/>
              <w:jc w:val="center"/>
              <w:rPr>
                <w:color w:val="000000"/>
                <w:sz w:val="14"/>
                <w:szCs w:val="14"/>
              </w:rPr>
            </w:pPr>
            <w:r w:rsidRPr="00B7429C">
              <w:rPr>
                <w:color w:val="000000"/>
                <w:sz w:val="14"/>
                <w:szCs w:val="14"/>
              </w:rPr>
              <w:t>58.66</w:t>
            </w:r>
          </w:p>
          <w:p w14:paraId="648B4D5A" w14:textId="71F23DC7" w:rsidR="00B560F3" w:rsidRPr="00B7429C" w:rsidRDefault="00B560F3" w:rsidP="00B7429C">
            <w:pPr>
              <w:widowControl w:val="0"/>
              <w:autoSpaceDE w:val="0"/>
              <w:autoSpaceDN w:val="0"/>
              <w:adjustRightInd w:val="0"/>
              <w:jc w:val="center"/>
              <w:rPr>
                <w:sz w:val="14"/>
                <w:szCs w:val="14"/>
                <w:lang w:val="en-US"/>
              </w:rPr>
            </w:pPr>
            <w:r w:rsidRPr="00B7429C">
              <w:rPr>
                <w:color w:val="000000"/>
                <w:sz w:val="14"/>
                <w:szCs w:val="14"/>
              </w:rPr>
              <w:t>(17.94)</w:t>
            </w:r>
          </w:p>
        </w:tc>
        <w:tc>
          <w:tcPr>
            <w:tcW w:w="708" w:type="dxa"/>
            <w:vAlign w:val="center"/>
          </w:tcPr>
          <w:p w14:paraId="3930762E" w14:textId="77777777" w:rsidR="00B560F3" w:rsidRPr="00B7429C" w:rsidRDefault="00B560F3" w:rsidP="00B7429C">
            <w:pPr>
              <w:widowControl w:val="0"/>
              <w:autoSpaceDE w:val="0"/>
              <w:autoSpaceDN w:val="0"/>
              <w:adjustRightInd w:val="0"/>
              <w:jc w:val="center"/>
              <w:rPr>
                <w:color w:val="000000"/>
                <w:sz w:val="14"/>
                <w:szCs w:val="14"/>
              </w:rPr>
            </w:pPr>
            <w:r w:rsidRPr="00B7429C">
              <w:rPr>
                <w:color w:val="000000"/>
                <w:sz w:val="14"/>
                <w:szCs w:val="14"/>
              </w:rPr>
              <w:t>74.82</w:t>
            </w:r>
          </w:p>
          <w:p w14:paraId="4F2352C1" w14:textId="7A4814E4" w:rsidR="00B560F3" w:rsidRPr="00B7429C" w:rsidRDefault="00B560F3" w:rsidP="00B7429C">
            <w:pPr>
              <w:widowControl w:val="0"/>
              <w:autoSpaceDE w:val="0"/>
              <w:autoSpaceDN w:val="0"/>
              <w:adjustRightInd w:val="0"/>
              <w:jc w:val="center"/>
              <w:rPr>
                <w:sz w:val="14"/>
                <w:szCs w:val="14"/>
                <w:lang w:val="en-US"/>
              </w:rPr>
            </w:pPr>
            <w:r w:rsidRPr="00B7429C">
              <w:rPr>
                <w:color w:val="000000"/>
                <w:sz w:val="14"/>
                <w:szCs w:val="14"/>
              </w:rPr>
              <w:t>(10.27)</w:t>
            </w:r>
          </w:p>
        </w:tc>
        <w:tc>
          <w:tcPr>
            <w:tcW w:w="1134" w:type="dxa"/>
            <w:vAlign w:val="center"/>
          </w:tcPr>
          <w:p w14:paraId="20393FBA" w14:textId="77777777" w:rsidR="00B560F3" w:rsidRPr="00B7429C" w:rsidRDefault="00B560F3" w:rsidP="00B7429C">
            <w:pPr>
              <w:widowControl w:val="0"/>
              <w:autoSpaceDE w:val="0"/>
              <w:autoSpaceDN w:val="0"/>
              <w:adjustRightInd w:val="0"/>
              <w:jc w:val="center"/>
              <w:rPr>
                <w:color w:val="000000"/>
                <w:sz w:val="14"/>
                <w:szCs w:val="14"/>
              </w:rPr>
            </w:pPr>
            <w:r w:rsidRPr="00B7429C">
              <w:rPr>
                <w:color w:val="000000"/>
                <w:sz w:val="14"/>
                <w:szCs w:val="14"/>
              </w:rPr>
              <w:t>1.27e+16</w:t>
            </w:r>
          </w:p>
          <w:p w14:paraId="192AA6E2" w14:textId="7D0B88CC" w:rsidR="00B560F3" w:rsidRPr="00B7429C" w:rsidRDefault="00B560F3" w:rsidP="00B7429C">
            <w:pPr>
              <w:widowControl w:val="0"/>
              <w:autoSpaceDE w:val="0"/>
              <w:autoSpaceDN w:val="0"/>
              <w:adjustRightInd w:val="0"/>
              <w:jc w:val="center"/>
              <w:rPr>
                <w:sz w:val="14"/>
                <w:szCs w:val="14"/>
                <w:lang w:val="en-US"/>
              </w:rPr>
            </w:pPr>
            <w:r w:rsidRPr="00B7429C">
              <w:rPr>
                <w:color w:val="000000"/>
                <w:sz w:val="14"/>
                <w:szCs w:val="14"/>
              </w:rPr>
              <w:t>(2.68e+17)</w:t>
            </w:r>
          </w:p>
        </w:tc>
      </w:tr>
      <w:tr w:rsidR="00B560F3" w:rsidRPr="008D70CA" w14:paraId="7A362683" w14:textId="77777777" w:rsidTr="00B7429C">
        <w:trPr>
          <w:trHeight w:val="393"/>
        </w:trPr>
        <w:tc>
          <w:tcPr>
            <w:tcW w:w="1134" w:type="dxa"/>
            <w:vAlign w:val="center"/>
          </w:tcPr>
          <w:p w14:paraId="209DA33E" w14:textId="28B6BFA0" w:rsidR="00B560F3" w:rsidRPr="00AB16A2" w:rsidRDefault="004851D2" w:rsidP="00B560F3">
            <w:pPr>
              <w:widowControl w:val="0"/>
              <w:autoSpaceDE w:val="0"/>
              <w:autoSpaceDN w:val="0"/>
              <w:adjustRightInd w:val="0"/>
              <w:jc w:val="center"/>
              <w:rPr>
                <w:sz w:val="18"/>
                <w:szCs w:val="18"/>
                <w:lang w:val="en-US"/>
              </w:rPr>
            </w:pPr>
            <w:r w:rsidRPr="00AB16A2">
              <w:rPr>
                <w:sz w:val="18"/>
                <w:szCs w:val="18"/>
                <w:lang w:val="en-US"/>
              </w:rPr>
              <w:t>optimized from</w:t>
            </w:r>
          </w:p>
          <w:p w14:paraId="395BCA59" w14:textId="3E33934D" w:rsidR="004851D2" w:rsidRPr="00AB16A2" w:rsidRDefault="004851D2" w:rsidP="00B560F3">
            <w:pPr>
              <w:widowControl w:val="0"/>
              <w:autoSpaceDE w:val="0"/>
              <w:autoSpaceDN w:val="0"/>
              <w:adjustRightInd w:val="0"/>
              <w:jc w:val="center"/>
              <w:rPr>
                <w:sz w:val="18"/>
                <w:szCs w:val="18"/>
                <w:lang w:val="en-US"/>
              </w:rPr>
            </w:pPr>
            <w:r w:rsidRPr="00AB16A2">
              <w:rPr>
                <w:sz w:val="18"/>
                <w:szCs w:val="18"/>
                <w:lang w:val="en-US"/>
              </w:rPr>
              <w:t>spoiled (baseline)</w:t>
            </w:r>
          </w:p>
        </w:tc>
        <w:tc>
          <w:tcPr>
            <w:tcW w:w="709" w:type="dxa"/>
            <w:vAlign w:val="center"/>
          </w:tcPr>
          <w:p w14:paraId="116E77F3" w14:textId="666808D0" w:rsidR="00B560F3" w:rsidRPr="00B7429C" w:rsidRDefault="004851D2" w:rsidP="00B7429C">
            <w:pPr>
              <w:widowControl w:val="0"/>
              <w:autoSpaceDE w:val="0"/>
              <w:autoSpaceDN w:val="0"/>
              <w:adjustRightInd w:val="0"/>
              <w:jc w:val="center"/>
              <w:rPr>
                <w:color w:val="000000"/>
                <w:sz w:val="14"/>
                <w:szCs w:val="14"/>
              </w:rPr>
            </w:pPr>
            <w:r w:rsidRPr="00B7429C">
              <w:rPr>
                <w:color w:val="000000"/>
                <w:sz w:val="14"/>
                <w:szCs w:val="14"/>
              </w:rPr>
              <w:t>11.10 (</w:t>
            </w:r>
            <w:r w:rsidR="00B560F3" w:rsidRPr="00B7429C">
              <w:rPr>
                <w:color w:val="000000"/>
                <w:sz w:val="14"/>
                <w:szCs w:val="14"/>
              </w:rPr>
              <w:t>11.09</w:t>
            </w:r>
            <w:r w:rsidRPr="00B7429C">
              <w:rPr>
                <w:color w:val="000000"/>
                <w:sz w:val="14"/>
                <w:szCs w:val="14"/>
              </w:rPr>
              <w:t>)</w:t>
            </w:r>
          </w:p>
        </w:tc>
        <w:tc>
          <w:tcPr>
            <w:tcW w:w="709" w:type="dxa"/>
            <w:vAlign w:val="center"/>
          </w:tcPr>
          <w:p w14:paraId="55FC60EB" w14:textId="7507BF12" w:rsidR="00B560F3" w:rsidRPr="00B7429C" w:rsidRDefault="004851D2" w:rsidP="00B7429C">
            <w:pPr>
              <w:widowControl w:val="0"/>
              <w:autoSpaceDE w:val="0"/>
              <w:autoSpaceDN w:val="0"/>
              <w:adjustRightInd w:val="0"/>
              <w:jc w:val="center"/>
              <w:rPr>
                <w:color w:val="000000"/>
                <w:sz w:val="14"/>
                <w:szCs w:val="14"/>
              </w:rPr>
            </w:pPr>
            <w:r w:rsidRPr="00B7429C">
              <w:rPr>
                <w:color w:val="000000"/>
                <w:sz w:val="14"/>
                <w:szCs w:val="14"/>
              </w:rPr>
              <w:t>1.50 (</w:t>
            </w:r>
            <w:r w:rsidR="00B560F3" w:rsidRPr="00B7429C">
              <w:rPr>
                <w:color w:val="000000"/>
                <w:sz w:val="14"/>
                <w:szCs w:val="14"/>
              </w:rPr>
              <w:t>1.33</w:t>
            </w:r>
            <w:r w:rsidRPr="00B7429C">
              <w:rPr>
                <w:color w:val="000000"/>
                <w:sz w:val="14"/>
                <w:szCs w:val="14"/>
              </w:rPr>
              <w:t>)</w:t>
            </w:r>
          </w:p>
        </w:tc>
        <w:tc>
          <w:tcPr>
            <w:tcW w:w="709" w:type="dxa"/>
            <w:vAlign w:val="center"/>
          </w:tcPr>
          <w:p w14:paraId="4E1F07B0" w14:textId="4D7C7E61" w:rsidR="00B560F3" w:rsidRPr="00B7429C" w:rsidRDefault="004851D2" w:rsidP="00B7429C">
            <w:pPr>
              <w:widowControl w:val="0"/>
              <w:autoSpaceDE w:val="0"/>
              <w:autoSpaceDN w:val="0"/>
              <w:adjustRightInd w:val="0"/>
              <w:jc w:val="center"/>
              <w:rPr>
                <w:color w:val="000000"/>
                <w:sz w:val="14"/>
                <w:szCs w:val="14"/>
              </w:rPr>
            </w:pPr>
            <w:r w:rsidRPr="00B7429C">
              <w:rPr>
                <w:color w:val="000000"/>
                <w:sz w:val="14"/>
                <w:szCs w:val="14"/>
              </w:rPr>
              <w:t>5.00 (</w:t>
            </w:r>
            <w:r w:rsidR="00B560F3" w:rsidRPr="00B7429C">
              <w:rPr>
                <w:color w:val="000000"/>
                <w:sz w:val="14"/>
                <w:szCs w:val="14"/>
              </w:rPr>
              <w:t>5.00</w:t>
            </w:r>
            <w:r w:rsidRPr="00B7429C">
              <w:rPr>
                <w:color w:val="000000"/>
                <w:sz w:val="14"/>
                <w:szCs w:val="14"/>
              </w:rPr>
              <w:t>)</w:t>
            </w:r>
          </w:p>
        </w:tc>
        <w:tc>
          <w:tcPr>
            <w:tcW w:w="850" w:type="dxa"/>
            <w:vAlign w:val="center"/>
          </w:tcPr>
          <w:p w14:paraId="1776CF7E" w14:textId="57014AB1" w:rsidR="00B560F3" w:rsidRPr="00B7429C" w:rsidRDefault="004851D2" w:rsidP="00B7429C">
            <w:pPr>
              <w:widowControl w:val="0"/>
              <w:autoSpaceDE w:val="0"/>
              <w:autoSpaceDN w:val="0"/>
              <w:adjustRightInd w:val="0"/>
              <w:jc w:val="center"/>
              <w:rPr>
                <w:color w:val="000000"/>
                <w:sz w:val="14"/>
                <w:szCs w:val="14"/>
              </w:rPr>
            </w:pPr>
            <w:r w:rsidRPr="00B7429C">
              <w:rPr>
                <w:color w:val="000000"/>
                <w:sz w:val="14"/>
                <w:szCs w:val="14"/>
              </w:rPr>
              <w:t>34.31 (</w:t>
            </w:r>
            <w:r w:rsidR="00B560F3" w:rsidRPr="00B7429C">
              <w:rPr>
                <w:color w:val="000000"/>
                <w:sz w:val="14"/>
                <w:szCs w:val="14"/>
              </w:rPr>
              <w:t>30.65</w:t>
            </w:r>
            <w:r w:rsidRPr="00B7429C">
              <w:rPr>
                <w:color w:val="000000"/>
                <w:sz w:val="14"/>
                <w:szCs w:val="14"/>
              </w:rPr>
              <w:t>)</w:t>
            </w:r>
          </w:p>
        </w:tc>
        <w:tc>
          <w:tcPr>
            <w:tcW w:w="709" w:type="dxa"/>
            <w:vAlign w:val="center"/>
          </w:tcPr>
          <w:p w14:paraId="4402E579" w14:textId="147295CD" w:rsidR="00B560F3" w:rsidRPr="00B7429C" w:rsidRDefault="004851D2" w:rsidP="00B7429C">
            <w:pPr>
              <w:widowControl w:val="0"/>
              <w:autoSpaceDE w:val="0"/>
              <w:autoSpaceDN w:val="0"/>
              <w:adjustRightInd w:val="0"/>
              <w:jc w:val="center"/>
              <w:rPr>
                <w:color w:val="000000"/>
                <w:sz w:val="14"/>
                <w:szCs w:val="14"/>
              </w:rPr>
            </w:pPr>
            <w:r w:rsidRPr="00B7429C">
              <w:rPr>
                <w:color w:val="000000"/>
                <w:sz w:val="14"/>
                <w:szCs w:val="14"/>
              </w:rPr>
              <w:t>7.96 (</w:t>
            </w:r>
            <w:r w:rsidR="00B560F3" w:rsidRPr="00B7429C">
              <w:rPr>
                <w:color w:val="000000"/>
                <w:sz w:val="14"/>
                <w:szCs w:val="14"/>
              </w:rPr>
              <w:t>7.93</w:t>
            </w:r>
            <w:r w:rsidRPr="00B7429C">
              <w:rPr>
                <w:color w:val="000000"/>
                <w:sz w:val="14"/>
                <w:szCs w:val="14"/>
              </w:rPr>
              <w:t>)</w:t>
            </w:r>
          </w:p>
        </w:tc>
        <w:tc>
          <w:tcPr>
            <w:tcW w:w="850" w:type="dxa"/>
            <w:vAlign w:val="center"/>
          </w:tcPr>
          <w:p w14:paraId="3E2A1E7C" w14:textId="1AF8C82F" w:rsidR="00B560F3" w:rsidRPr="00B7429C" w:rsidRDefault="004851D2" w:rsidP="00B7429C">
            <w:pPr>
              <w:widowControl w:val="0"/>
              <w:autoSpaceDE w:val="0"/>
              <w:autoSpaceDN w:val="0"/>
              <w:adjustRightInd w:val="0"/>
              <w:jc w:val="center"/>
              <w:rPr>
                <w:color w:val="000000"/>
                <w:sz w:val="14"/>
                <w:szCs w:val="14"/>
              </w:rPr>
            </w:pPr>
            <w:r w:rsidRPr="00B7429C">
              <w:rPr>
                <w:color w:val="000000"/>
                <w:sz w:val="14"/>
                <w:szCs w:val="14"/>
              </w:rPr>
              <w:t>31.69 (</w:t>
            </w:r>
            <w:r w:rsidR="00B560F3" w:rsidRPr="00B7429C">
              <w:rPr>
                <w:color w:val="000000"/>
                <w:sz w:val="14"/>
                <w:szCs w:val="14"/>
              </w:rPr>
              <w:t>32.50</w:t>
            </w:r>
            <w:r w:rsidRPr="00B7429C">
              <w:rPr>
                <w:color w:val="000000"/>
                <w:sz w:val="14"/>
                <w:szCs w:val="14"/>
              </w:rPr>
              <w:t>)</w:t>
            </w:r>
          </w:p>
        </w:tc>
        <w:tc>
          <w:tcPr>
            <w:tcW w:w="709" w:type="dxa"/>
            <w:tcBorders>
              <w:right w:val="double" w:sz="4" w:space="0" w:color="auto"/>
            </w:tcBorders>
            <w:vAlign w:val="center"/>
          </w:tcPr>
          <w:p w14:paraId="70E0587B" w14:textId="6DFD0A55" w:rsidR="00B560F3" w:rsidRPr="00B7429C" w:rsidRDefault="004851D2" w:rsidP="00B7429C">
            <w:pPr>
              <w:widowControl w:val="0"/>
              <w:autoSpaceDE w:val="0"/>
              <w:autoSpaceDN w:val="0"/>
              <w:adjustRightInd w:val="0"/>
              <w:jc w:val="center"/>
              <w:rPr>
                <w:color w:val="000000"/>
                <w:sz w:val="14"/>
                <w:szCs w:val="14"/>
              </w:rPr>
            </w:pPr>
            <w:r w:rsidRPr="00B7429C">
              <w:rPr>
                <w:color w:val="000000"/>
                <w:sz w:val="14"/>
                <w:szCs w:val="14"/>
              </w:rPr>
              <w:t>5.79 (</w:t>
            </w:r>
            <w:r w:rsidR="00B560F3" w:rsidRPr="00B7429C">
              <w:rPr>
                <w:color w:val="000000"/>
                <w:sz w:val="14"/>
                <w:szCs w:val="14"/>
              </w:rPr>
              <w:t>5.74</w:t>
            </w:r>
            <w:r w:rsidRPr="00B7429C">
              <w:rPr>
                <w:color w:val="000000"/>
                <w:sz w:val="14"/>
                <w:szCs w:val="14"/>
              </w:rPr>
              <w:t>)</w:t>
            </w:r>
          </w:p>
        </w:tc>
        <w:tc>
          <w:tcPr>
            <w:tcW w:w="851" w:type="dxa"/>
            <w:tcBorders>
              <w:left w:val="double" w:sz="4" w:space="0" w:color="auto"/>
            </w:tcBorders>
            <w:vAlign w:val="center"/>
          </w:tcPr>
          <w:p w14:paraId="69AF53ED" w14:textId="372957AF" w:rsidR="00B560F3" w:rsidRPr="00B7429C" w:rsidRDefault="004851D2" w:rsidP="00B7429C">
            <w:pPr>
              <w:widowControl w:val="0"/>
              <w:autoSpaceDE w:val="0"/>
              <w:autoSpaceDN w:val="0"/>
              <w:adjustRightInd w:val="0"/>
              <w:jc w:val="center"/>
              <w:rPr>
                <w:color w:val="000000"/>
                <w:sz w:val="14"/>
                <w:szCs w:val="14"/>
              </w:rPr>
            </w:pPr>
            <w:r w:rsidRPr="00B7429C">
              <w:rPr>
                <w:color w:val="000000"/>
                <w:sz w:val="14"/>
                <w:szCs w:val="14"/>
              </w:rPr>
              <w:t>3.44 (</w:t>
            </w:r>
            <w:r w:rsidR="00B560F3" w:rsidRPr="00B7429C">
              <w:rPr>
                <w:color w:val="000000"/>
                <w:sz w:val="14"/>
                <w:szCs w:val="14"/>
              </w:rPr>
              <w:t>3.27</w:t>
            </w:r>
            <w:r w:rsidRPr="00B7429C">
              <w:rPr>
                <w:color w:val="000000"/>
                <w:sz w:val="14"/>
                <w:szCs w:val="14"/>
              </w:rPr>
              <w:t>)</w:t>
            </w:r>
          </w:p>
        </w:tc>
        <w:tc>
          <w:tcPr>
            <w:tcW w:w="708" w:type="dxa"/>
            <w:vAlign w:val="center"/>
          </w:tcPr>
          <w:p w14:paraId="0633A503" w14:textId="6A86F8AB" w:rsidR="00B560F3" w:rsidRPr="00B7429C" w:rsidRDefault="004851D2" w:rsidP="00B7429C">
            <w:pPr>
              <w:widowControl w:val="0"/>
              <w:autoSpaceDE w:val="0"/>
              <w:autoSpaceDN w:val="0"/>
              <w:adjustRightInd w:val="0"/>
              <w:jc w:val="center"/>
              <w:rPr>
                <w:color w:val="000000"/>
                <w:sz w:val="14"/>
                <w:szCs w:val="14"/>
              </w:rPr>
            </w:pPr>
            <w:r w:rsidRPr="00B7429C">
              <w:rPr>
                <w:color w:val="000000"/>
                <w:sz w:val="14"/>
                <w:szCs w:val="14"/>
              </w:rPr>
              <w:t>1.91 (</w:t>
            </w:r>
            <w:r w:rsidR="00B560F3" w:rsidRPr="00B7429C">
              <w:rPr>
                <w:color w:val="000000"/>
                <w:sz w:val="14"/>
                <w:szCs w:val="14"/>
              </w:rPr>
              <w:t>1.88</w:t>
            </w:r>
            <w:r w:rsidRPr="00B7429C">
              <w:rPr>
                <w:color w:val="000000"/>
                <w:sz w:val="14"/>
                <w:szCs w:val="14"/>
              </w:rPr>
              <w:t>)</w:t>
            </w:r>
          </w:p>
        </w:tc>
        <w:tc>
          <w:tcPr>
            <w:tcW w:w="1134" w:type="dxa"/>
            <w:vAlign w:val="center"/>
          </w:tcPr>
          <w:p w14:paraId="064E0583" w14:textId="7406E936" w:rsidR="00B560F3" w:rsidRPr="00B7429C" w:rsidRDefault="004851D2" w:rsidP="00B7429C">
            <w:pPr>
              <w:widowControl w:val="0"/>
              <w:autoSpaceDE w:val="0"/>
              <w:autoSpaceDN w:val="0"/>
              <w:adjustRightInd w:val="0"/>
              <w:jc w:val="center"/>
              <w:rPr>
                <w:color w:val="000000"/>
                <w:sz w:val="14"/>
                <w:szCs w:val="14"/>
              </w:rPr>
            </w:pPr>
            <w:r w:rsidRPr="00B7429C">
              <w:rPr>
                <w:color w:val="000000"/>
                <w:sz w:val="14"/>
                <w:szCs w:val="14"/>
              </w:rPr>
              <w:t>9.54e+18 (</w:t>
            </w:r>
            <w:r w:rsidR="00B560F3" w:rsidRPr="00B7429C">
              <w:rPr>
                <w:color w:val="000000"/>
                <w:sz w:val="14"/>
                <w:szCs w:val="14"/>
              </w:rPr>
              <w:t>9.94e+18</w:t>
            </w:r>
            <w:r w:rsidRPr="00B7429C">
              <w:rPr>
                <w:color w:val="000000"/>
                <w:sz w:val="14"/>
                <w:szCs w:val="14"/>
              </w:rPr>
              <w:t>)</w:t>
            </w:r>
          </w:p>
        </w:tc>
      </w:tr>
    </w:tbl>
    <w:p w14:paraId="521B18F6" w14:textId="77777777" w:rsidR="00B560F3" w:rsidRDefault="00B560F3" w:rsidP="00380539">
      <w:pPr>
        <w:widowControl w:val="0"/>
        <w:autoSpaceDE w:val="0"/>
        <w:autoSpaceDN w:val="0"/>
        <w:adjustRightInd w:val="0"/>
        <w:spacing w:after="0" w:line="240" w:lineRule="auto"/>
        <w:rPr>
          <w:sz w:val="24"/>
          <w:szCs w:val="24"/>
          <w:lang w:val="en-US"/>
        </w:rPr>
      </w:pPr>
    </w:p>
    <w:p w14:paraId="0919B966" w14:textId="77777777" w:rsidR="00924612" w:rsidRDefault="00924612" w:rsidP="00380539">
      <w:pPr>
        <w:widowControl w:val="0"/>
        <w:autoSpaceDE w:val="0"/>
        <w:autoSpaceDN w:val="0"/>
        <w:adjustRightInd w:val="0"/>
        <w:spacing w:after="0" w:line="240" w:lineRule="auto"/>
        <w:rPr>
          <w:sz w:val="24"/>
          <w:szCs w:val="24"/>
          <w:lang w:val="en-US"/>
        </w:rPr>
      </w:pPr>
    </w:p>
    <w:p w14:paraId="45BFFCF9" w14:textId="3605E310" w:rsidR="00924612" w:rsidRDefault="00106941" w:rsidP="00380539">
      <w:pPr>
        <w:widowControl w:val="0"/>
        <w:autoSpaceDE w:val="0"/>
        <w:autoSpaceDN w:val="0"/>
        <w:adjustRightInd w:val="0"/>
        <w:spacing w:after="0" w:line="240" w:lineRule="auto"/>
        <w:rPr>
          <w:sz w:val="24"/>
          <w:szCs w:val="24"/>
          <w:lang w:val="en-US"/>
        </w:rPr>
      </w:pPr>
      <w:r w:rsidRPr="00106941">
        <w:rPr>
          <w:sz w:val="24"/>
          <w:szCs w:val="24"/>
          <w:lang w:val="en-US"/>
        </w:rPr>
        <w:t>The convergence process, illustrated in Fig</w:t>
      </w:r>
      <w:r>
        <w:rPr>
          <w:sz w:val="24"/>
          <w:szCs w:val="24"/>
          <w:lang w:val="en-US"/>
        </w:rPr>
        <w:t>.</w:t>
      </w:r>
      <w:r w:rsidRPr="00106941">
        <w:rPr>
          <w:sz w:val="24"/>
          <w:szCs w:val="24"/>
          <w:lang w:val="en-US"/>
        </w:rPr>
        <w:t xml:space="preserve"> </w:t>
      </w:r>
      <w:r>
        <w:rPr>
          <w:sz w:val="24"/>
          <w:szCs w:val="24"/>
          <w:lang w:val="en-US"/>
        </w:rPr>
        <w:t>1</w:t>
      </w:r>
      <w:r w:rsidRPr="00106941">
        <w:rPr>
          <w:sz w:val="24"/>
          <w:szCs w:val="24"/>
          <w:lang w:val="en-US"/>
        </w:rPr>
        <w:t xml:space="preserve">4, shows a phenomenon of “front transition”, where the algorithm converges to a first front that will gradually densely populate. At some point, the algorithm will “jump” to another front that will provide a better </w:t>
      </w:r>
      <w:proofErr w:type="spellStart"/>
      <w:r w:rsidRPr="00106941">
        <w:rPr>
          <w:sz w:val="24"/>
          <w:szCs w:val="24"/>
          <w:lang w:val="en-US"/>
        </w:rPr>
        <w:t>minimisation</w:t>
      </w:r>
      <w:proofErr w:type="spellEnd"/>
      <w:r w:rsidRPr="00106941">
        <w:rPr>
          <w:sz w:val="24"/>
          <w:szCs w:val="24"/>
          <w:lang w:val="en-US"/>
        </w:rPr>
        <w:t xml:space="preserve"> of the objectives, and gradually populate this second front. This mechanism </w:t>
      </w:r>
      <w:r w:rsidR="004D357E">
        <w:rPr>
          <w:sz w:val="24"/>
          <w:szCs w:val="24"/>
          <w:lang w:val="en-US"/>
        </w:rPr>
        <w:t>occurs</w:t>
      </w:r>
      <w:r w:rsidRPr="00106941">
        <w:rPr>
          <w:sz w:val="24"/>
          <w:szCs w:val="24"/>
          <w:lang w:val="en-US"/>
        </w:rPr>
        <w:t xml:space="preserve"> because the first front corresponds to a local minim</w:t>
      </w:r>
      <w:r>
        <w:rPr>
          <w:sz w:val="24"/>
          <w:szCs w:val="24"/>
          <w:lang w:val="en-US"/>
        </w:rPr>
        <w:t>um</w:t>
      </w:r>
      <w:r w:rsidRPr="00106941">
        <w:rPr>
          <w:sz w:val="24"/>
          <w:szCs w:val="24"/>
          <w:lang w:val="en-US"/>
        </w:rPr>
        <w:t xml:space="preserve"> that can be escaped whe</w:t>
      </w:r>
      <w:r w:rsidR="004D357E">
        <w:rPr>
          <w:sz w:val="24"/>
          <w:szCs w:val="24"/>
          <w:lang w:val="en-US"/>
        </w:rPr>
        <w:t>n</w:t>
      </w:r>
      <w:r w:rsidRPr="00106941">
        <w:rPr>
          <w:sz w:val="24"/>
          <w:szCs w:val="24"/>
          <w:lang w:val="en-US"/>
        </w:rPr>
        <w:t xml:space="preserve"> a sufficient number of parameters have been </w:t>
      </w:r>
      <w:proofErr w:type="gramStart"/>
      <w:r w:rsidRPr="00106941">
        <w:rPr>
          <w:sz w:val="24"/>
          <w:szCs w:val="24"/>
          <w:lang w:val="en-US"/>
        </w:rPr>
        <w:t>explored, and</w:t>
      </w:r>
      <w:proofErr w:type="gramEnd"/>
      <w:r w:rsidRPr="00106941">
        <w:rPr>
          <w:sz w:val="24"/>
          <w:szCs w:val="24"/>
          <w:lang w:val="en-US"/>
        </w:rPr>
        <w:t xml:space="preserve"> is a feature of genetic </w:t>
      </w:r>
      <w:proofErr w:type="spellStart"/>
      <w:r w:rsidRPr="00106941">
        <w:rPr>
          <w:sz w:val="24"/>
          <w:szCs w:val="24"/>
          <w:lang w:val="en-US"/>
        </w:rPr>
        <w:t>optimisation</w:t>
      </w:r>
      <w:proofErr w:type="spellEnd"/>
      <w:r w:rsidRPr="00106941">
        <w:rPr>
          <w:sz w:val="24"/>
          <w:szCs w:val="24"/>
          <w:lang w:val="en-US"/>
        </w:rPr>
        <w:t xml:space="preserve"> well known </w:t>
      </w:r>
      <w:r w:rsidRPr="00106941">
        <w:rPr>
          <w:i/>
          <w:sz w:val="24"/>
          <w:szCs w:val="24"/>
          <w:lang w:val="en-US"/>
        </w:rPr>
        <w:t>e.g.</w:t>
      </w:r>
      <w:r>
        <w:rPr>
          <w:sz w:val="24"/>
          <w:szCs w:val="24"/>
          <w:lang w:val="en-US"/>
        </w:rPr>
        <w:t xml:space="preserve"> </w:t>
      </w:r>
      <w:r w:rsidRPr="00106941">
        <w:rPr>
          <w:sz w:val="24"/>
          <w:szCs w:val="24"/>
          <w:lang w:val="en-US"/>
        </w:rPr>
        <w:t xml:space="preserve">in the </w:t>
      </w:r>
      <w:r w:rsidR="004D357E">
        <w:rPr>
          <w:sz w:val="24"/>
          <w:szCs w:val="24"/>
          <w:lang w:val="en-US"/>
        </w:rPr>
        <w:t xml:space="preserve">MOGA optimisations used in the </w:t>
      </w:r>
      <w:r w:rsidRPr="00106941">
        <w:rPr>
          <w:sz w:val="24"/>
          <w:szCs w:val="24"/>
          <w:lang w:val="en-US"/>
        </w:rPr>
        <w:t>particle accelerator community</w:t>
      </w:r>
      <w:r w:rsidR="0039177B">
        <w:rPr>
          <w:sz w:val="24"/>
          <w:szCs w:val="24"/>
          <w:lang w:val="en-US"/>
        </w:rPr>
        <w:t>.</w:t>
      </w:r>
      <w:r w:rsidRPr="00106941">
        <w:rPr>
          <w:sz w:val="24"/>
          <w:szCs w:val="24"/>
          <w:lang w:val="en-US"/>
        </w:rPr>
        <w:t xml:space="preserve"> While it is not possible in advance to know whether another third front would appear</w:t>
      </w:r>
      <w:r w:rsidR="004D357E">
        <w:rPr>
          <w:sz w:val="24"/>
          <w:szCs w:val="24"/>
          <w:lang w:val="en-US"/>
        </w:rPr>
        <w:t>,</w:t>
      </w:r>
      <w:r w:rsidRPr="00106941">
        <w:rPr>
          <w:sz w:val="24"/>
          <w:szCs w:val="24"/>
          <w:lang w:val="en-US"/>
        </w:rPr>
        <w:t xml:space="preserve"> if the algorithm runs for a sufficiently large number of iterations, in practice, this matters little, because the important feature is that the </w:t>
      </w:r>
      <w:proofErr w:type="spellStart"/>
      <w:r w:rsidRPr="00106941">
        <w:rPr>
          <w:sz w:val="24"/>
          <w:szCs w:val="24"/>
          <w:lang w:val="en-US"/>
        </w:rPr>
        <w:t>optimi</w:t>
      </w:r>
      <w:r w:rsidR="004D357E">
        <w:rPr>
          <w:sz w:val="24"/>
          <w:szCs w:val="24"/>
          <w:lang w:val="en-US"/>
        </w:rPr>
        <w:t>s</w:t>
      </w:r>
      <w:r w:rsidRPr="00106941">
        <w:rPr>
          <w:sz w:val="24"/>
          <w:szCs w:val="24"/>
          <w:lang w:val="en-US"/>
        </w:rPr>
        <w:t>ation</w:t>
      </w:r>
      <w:proofErr w:type="spellEnd"/>
      <w:r w:rsidRPr="00106941">
        <w:rPr>
          <w:sz w:val="24"/>
          <w:szCs w:val="24"/>
          <w:lang w:val="en-US"/>
        </w:rPr>
        <w:t xml:space="preserve"> is s</w:t>
      </w:r>
      <w:r w:rsidR="004D357E">
        <w:rPr>
          <w:sz w:val="24"/>
          <w:szCs w:val="24"/>
          <w:lang w:val="en-US"/>
        </w:rPr>
        <w:t>ignificantly</w:t>
      </w:r>
      <w:r w:rsidRPr="00106941">
        <w:rPr>
          <w:sz w:val="24"/>
          <w:szCs w:val="24"/>
          <w:lang w:val="en-US"/>
        </w:rPr>
        <w:t xml:space="preserve"> reducing the beam size down to a solution that is comparable to what we would have from the baseline configuration.</w:t>
      </w:r>
    </w:p>
    <w:p w14:paraId="75B1F81F" w14:textId="77777777" w:rsidR="00924612" w:rsidRDefault="00924612" w:rsidP="00380539">
      <w:pPr>
        <w:widowControl w:val="0"/>
        <w:autoSpaceDE w:val="0"/>
        <w:autoSpaceDN w:val="0"/>
        <w:adjustRightInd w:val="0"/>
        <w:spacing w:after="0" w:line="240" w:lineRule="auto"/>
        <w:rPr>
          <w:sz w:val="24"/>
          <w:szCs w:val="24"/>
          <w:lang w:val="en-US"/>
        </w:rPr>
      </w:pPr>
    </w:p>
    <w:p w14:paraId="209EB2D5" w14:textId="77777777" w:rsidR="00106941" w:rsidRDefault="00106941" w:rsidP="00106941">
      <w:pPr>
        <w:keepNext/>
        <w:widowControl w:val="0"/>
        <w:autoSpaceDE w:val="0"/>
        <w:autoSpaceDN w:val="0"/>
        <w:adjustRightInd w:val="0"/>
        <w:spacing w:after="0" w:line="240" w:lineRule="auto"/>
      </w:pPr>
      <w:r>
        <w:rPr>
          <w:noProof/>
          <w:sz w:val="24"/>
          <w:szCs w:val="24"/>
          <w:lang w:eastAsia="zh-CN"/>
        </w:rPr>
        <w:lastRenderedPageBreak/>
        <mc:AlternateContent>
          <mc:Choice Requires="wpc">
            <w:drawing>
              <wp:inline distT="0" distB="0" distL="0" distR="0" wp14:anchorId="75F0D172" wp14:editId="03FD6C41">
                <wp:extent cx="5814060" cy="3137833"/>
                <wp:effectExtent l="0" t="0" r="0" b="5715"/>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 name="Picture 61"/>
                          <pic:cNvPicPr/>
                        </pic:nvPicPr>
                        <pic:blipFill>
                          <a:blip r:embed="rId50">
                            <a:extLst>
                              <a:ext uri="{28A0092B-C50C-407E-A947-70E740481C1C}">
                                <a14:useLocalDpi xmlns:a14="http://schemas.microsoft.com/office/drawing/2010/main" val="0"/>
                              </a:ext>
                            </a:extLst>
                          </a:blip>
                          <a:srcRect/>
                          <a:stretch>
                            <a:fillRect/>
                          </a:stretch>
                        </pic:blipFill>
                        <pic:spPr bwMode="auto">
                          <a:xfrm>
                            <a:off x="1162050" y="100"/>
                            <a:ext cx="3480407" cy="3102172"/>
                          </a:xfrm>
                          <a:prstGeom prst="rect">
                            <a:avLst/>
                          </a:prstGeom>
                          <a:noFill/>
                          <a:ln>
                            <a:noFill/>
                          </a:ln>
                        </pic:spPr>
                      </pic:pic>
                    </wpc:wpc>
                  </a:graphicData>
                </a:graphic>
              </wp:inline>
            </w:drawing>
          </mc:Choice>
          <mc:Fallback>
            <w:pict>
              <v:group w14:anchorId="574C8716" id="Canvas 29" o:spid="_x0000_s1026" editas="canvas" style="width:457.8pt;height:247.05pt;mso-position-horizontal-relative:char;mso-position-vertical-relative:line" coordsize="58140,31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">
                <v:shape id="_x0000_s1027" type="#_x0000_t75" style="position:absolute;width:58140;height:31375;visibility:visible;mso-wrap-style:square">
                  <v:fill o:detectmouseclick="t"/>
                  <v:path o:connecttype="none"/>
                </v:shape>
                <v:shape id="Picture 61" o:spid="_x0000_s1028" type="#_x0000_t75" style="position:absolute;left:11620;top:1;width:34804;height:31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">
                  <v:imagedata r:id="rId51" o:title=""/>
                </v:shape>
                <w10:anchorlock/>
              </v:group>
            </w:pict>
          </mc:Fallback>
        </mc:AlternateContent>
      </w:r>
    </w:p>
    <w:p w14:paraId="6091F5BD" w14:textId="7741CC5D" w:rsidR="00924612" w:rsidRPr="004D357E" w:rsidRDefault="00106941" w:rsidP="00106941">
      <w:pPr>
        <w:pStyle w:val="Caption"/>
        <w:rPr>
          <w:sz w:val="24"/>
          <w:szCs w:val="24"/>
          <w:lang w:val="en-US"/>
        </w:rPr>
      </w:pPr>
      <w:r w:rsidRPr="004D357E">
        <w:rPr>
          <w:sz w:val="24"/>
          <w:szCs w:val="24"/>
        </w:rPr>
        <w:t xml:space="preserve">Figure </w:t>
      </w:r>
      <w:r w:rsidRPr="004D357E">
        <w:rPr>
          <w:sz w:val="24"/>
          <w:szCs w:val="24"/>
        </w:rPr>
        <w:fldChar w:fldCharType="begin"/>
      </w:r>
      <w:r w:rsidRPr="004D357E">
        <w:rPr>
          <w:sz w:val="24"/>
          <w:szCs w:val="24"/>
        </w:rPr>
        <w:instrText xml:space="preserve"> SEQ Figure \* ARABIC </w:instrText>
      </w:r>
      <w:r w:rsidRPr="004D357E">
        <w:rPr>
          <w:sz w:val="24"/>
          <w:szCs w:val="24"/>
        </w:rPr>
        <w:fldChar w:fldCharType="separate"/>
      </w:r>
      <w:r w:rsidR="008F0828">
        <w:rPr>
          <w:noProof/>
          <w:sz w:val="24"/>
          <w:szCs w:val="24"/>
        </w:rPr>
        <w:t>14</w:t>
      </w:r>
      <w:r w:rsidRPr="004D357E">
        <w:rPr>
          <w:sz w:val="24"/>
          <w:szCs w:val="24"/>
        </w:rPr>
        <w:fldChar w:fldCharType="end"/>
      </w:r>
      <w:r w:rsidR="004D357E" w:rsidRPr="004D357E">
        <w:rPr>
          <w:sz w:val="24"/>
          <w:szCs w:val="24"/>
        </w:rPr>
        <w:t xml:space="preserve"> front progression for the spoiled beamline case illustrated in Table 5</w:t>
      </w:r>
      <w:r w:rsidR="004D357E">
        <w:rPr>
          <w:sz w:val="24"/>
          <w:szCs w:val="24"/>
        </w:rPr>
        <w:t>.</w:t>
      </w:r>
    </w:p>
    <w:p w14:paraId="08AD34A8" w14:textId="77C9BD03" w:rsidR="00106941" w:rsidRDefault="00106941" w:rsidP="00380539">
      <w:pPr>
        <w:widowControl w:val="0"/>
        <w:autoSpaceDE w:val="0"/>
        <w:autoSpaceDN w:val="0"/>
        <w:adjustRightInd w:val="0"/>
        <w:spacing w:after="0" w:line="240" w:lineRule="auto"/>
        <w:rPr>
          <w:sz w:val="24"/>
          <w:szCs w:val="24"/>
          <w:lang w:val="en-US"/>
        </w:rPr>
      </w:pPr>
    </w:p>
    <w:p w14:paraId="3B29358C" w14:textId="099581F5" w:rsidR="004D357E" w:rsidRPr="00411EFA" w:rsidRDefault="004D357E" w:rsidP="004D357E">
      <w:pPr>
        <w:autoSpaceDE w:val="0"/>
        <w:autoSpaceDN w:val="0"/>
        <w:adjustRightInd w:val="0"/>
        <w:spacing w:after="0" w:line="240" w:lineRule="auto"/>
        <w:ind w:firstLine="357"/>
        <w:rPr>
          <w:b/>
          <w:sz w:val="24"/>
          <w:szCs w:val="24"/>
        </w:rPr>
      </w:pPr>
      <w:r w:rsidRPr="00411EFA">
        <w:rPr>
          <w:b/>
          <w:sz w:val="24"/>
          <w:szCs w:val="24"/>
        </w:rPr>
        <w:t>3.1.</w:t>
      </w:r>
      <w:r>
        <w:rPr>
          <w:b/>
          <w:sz w:val="24"/>
          <w:szCs w:val="24"/>
        </w:rPr>
        <w:t>2</w:t>
      </w:r>
      <w:r w:rsidRPr="00411EFA">
        <w:rPr>
          <w:b/>
          <w:sz w:val="24"/>
          <w:szCs w:val="24"/>
        </w:rPr>
        <w:t xml:space="preserve">. I13 </w:t>
      </w:r>
      <w:r>
        <w:rPr>
          <w:b/>
          <w:sz w:val="24"/>
          <w:szCs w:val="24"/>
        </w:rPr>
        <w:t>Twiss parameter</w:t>
      </w:r>
      <w:r w:rsidRPr="00411EFA">
        <w:rPr>
          <w:b/>
          <w:sz w:val="24"/>
          <w:szCs w:val="24"/>
        </w:rPr>
        <w:t>-only optimisation</w:t>
      </w:r>
    </w:p>
    <w:p w14:paraId="11650DD6" w14:textId="6CD07406" w:rsidR="00106941" w:rsidRDefault="00106941" w:rsidP="00380539">
      <w:pPr>
        <w:widowControl w:val="0"/>
        <w:autoSpaceDE w:val="0"/>
        <w:autoSpaceDN w:val="0"/>
        <w:adjustRightInd w:val="0"/>
        <w:spacing w:after="0" w:line="240" w:lineRule="auto"/>
        <w:rPr>
          <w:sz w:val="24"/>
          <w:szCs w:val="24"/>
          <w:lang w:val="en-US"/>
        </w:rPr>
      </w:pPr>
    </w:p>
    <w:p w14:paraId="2588AB84" w14:textId="0963A635" w:rsidR="002F373C" w:rsidRDefault="002F373C" w:rsidP="002F373C">
      <w:pPr>
        <w:widowControl w:val="0"/>
        <w:autoSpaceDE w:val="0"/>
        <w:autoSpaceDN w:val="0"/>
        <w:adjustRightInd w:val="0"/>
        <w:spacing w:after="0" w:line="240" w:lineRule="auto"/>
        <w:rPr>
          <w:sz w:val="24"/>
          <w:szCs w:val="24"/>
          <w:lang w:val="en-US"/>
        </w:rPr>
      </w:pPr>
      <w:r>
        <w:rPr>
          <w:sz w:val="24"/>
          <w:szCs w:val="24"/>
          <w:lang w:val="en-US"/>
        </w:rPr>
        <w:t>In this section we study the effect of the Twiss parameters defining the electron beam at the source point, on the beam-spot at the sample plane of the beamline. To do this we assume the beamline parameters as fixed to specific values for the:</w:t>
      </w:r>
    </w:p>
    <w:p w14:paraId="4EEBFE6B" w14:textId="77777777" w:rsidR="008259D4" w:rsidRDefault="008259D4" w:rsidP="002F373C">
      <w:pPr>
        <w:widowControl w:val="0"/>
        <w:autoSpaceDE w:val="0"/>
        <w:autoSpaceDN w:val="0"/>
        <w:adjustRightInd w:val="0"/>
        <w:spacing w:after="0" w:line="240" w:lineRule="auto"/>
        <w:rPr>
          <w:sz w:val="24"/>
          <w:szCs w:val="24"/>
          <w:lang w:val="en-US"/>
        </w:rPr>
      </w:pPr>
    </w:p>
    <w:p w14:paraId="5F62B970" w14:textId="6CFEE0F1" w:rsidR="002F373C" w:rsidRDefault="00AB16A2" w:rsidP="002F373C">
      <w:pPr>
        <w:pStyle w:val="ListParagraph"/>
        <w:widowControl w:val="0"/>
        <w:numPr>
          <w:ilvl w:val="0"/>
          <w:numId w:val="5"/>
        </w:numPr>
        <w:autoSpaceDE w:val="0"/>
        <w:autoSpaceDN w:val="0"/>
        <w:adjustRightInd w:val="0"/>
        <w:spacing w:after="0" w:line="240" w:lineRule="auto"/>
        <w:rPr>
          <w:sz w:val="24"/>
          <w:szCs w:val="24"/>
          <w:lang w:val="en-US"/>
        </w:rPr>
      </w:pPr>
      <w:r>
        <w:rPr>
          <w:sz w:val="24"/>
          <w:szCs w:val="24"/>
          <w:lang w:val="en-US"/>
        </w:rPr>
        <w:t>n</w:t>
      </w:r>
      <w:r w:rsidR="002F373C">
        <w:rPr>
          <w:sz w:val="24"/>
          <w:szCs w:val="24"/>
          <w:lang w:val="en-US"/>
        </w:rPr>
        <w:t xml:space="preserve">ominal beamline case, generating a beam-spot of (18, 10) </w:t>
      </w:r>
      <w:r w:rsidR="002F373C" w:rsidRPr="002F373C">
        <w:rPr>
          <w:rFonts w:ascii="Symbol" w:hAnsi="Symbol"/>
          <w:sz w:val="24"/>
          <w:szCs w:val="24"/>
          <w:lang w:val="en-US"/>
        </w:rPr>
        <w:t></w:t>
      </w:r>
      <w:r w:rsidR="002F373C">
        <w:rPr>
          <w:sz w:val="24"/>
          <w:szCs w:val="24"/>
          <w:lang w:val="en-US"/>
        </w:rPr>
        <w:t>m,</w:t>
      </w:r>
    </w:p>
    <w:p w14:paraId="02EE625D" w14:textId="49754357" w:rsidR="002F373C" w:rsidRDefault="00AB16A2" w:rsidP="002F373C">
      <w:pPr>
        <w:pStyle w:val="ListParagraph"/>
        <w:widowControl w:val="0"/>
        <w:numPr>
          <w:ilvl w:val="0"/>
          <w:numId w:val="5"/>
        </w:numPr>
        <w:autoSpaceDE w:val="0"/>
        <w:autoSpaceDN w:val="0"/>
        <w:adjustRightInd w:val="0"/>
        <w:spacing w:after="0" w:line="240" w:lineRule="auto"/>
        <w:rPr>
          <w:sz w:val="24"/>
          <w:szCs w:val="24"/>
          <w:lang w:val="en-US"/>
        </w:rPr>
      </w:pPr>
      <w:r>
        <w:rPr>
          <w:sz w:val="24"/>
          <w:szCs w:val="24"/>
          <w:lang w:val="en-US"/>
        </w:rPr>
        <w:t>o</w:t>
      </w:r>
      <w:r w:rsidR="002F373C">
        <w:rPr>
          <w:sz w:val="24"/>
          <w:szCs w:val="24"/>
          <w:lang w:val="en-US"/>
        </w:rPr>
        <w:t xml:space="preserve">ptimized beamline with an alteration of the Twiss parameters, determining a </w:t>
      </w:r>
      <w:r>
        <w:rPr>
          <w:sz w:val="24"/>
          <w:szCs w:val="24"/>
          <w:lang w:val="en-US"/>
        </w:rPr>
        <w:t xml:space="preserve">spoiled </w:t>
      </w:r>
      <w:r w:rsidR="002F373C">
        <w:rPr>
          <w:sz w:val="24"/>
          <w:szCs w:val="24"/>
          <w:lang w:val="en-US"/>
        </w:rPr>
        <w:t xml:space="preserve">beam-spot of (55,2) </w:t>
      </w:r>
      <w:r w:rsidR="002F373C" w:rsidRPr="002F373C">
        <w:rPr>
          <w:rFonts w:ascii="Symbol" w:hAnsi="Symbol"/>
          <w:sz w:val="24"/>
          <w:szCs w:val="24"/>
          <w:lang w:val="en-US"/>
        </w:rPr>
        <w:t></w:t>
      </w:r>
      <w:r w:rsidR="002F373C">
        <w:rPr>
          <w:sz w:val="24"/>
          <w:szCs w:val="24"/>
          <w:lang w:val="en-US"/>
        </w:rPr>
        <w:t>m</w:t>
      </w:r>
      <w:r>
        <w:rPr>
          <w:sz w:val="24"/>
          <w:szCs w:val="24"/>
          <w:lang w:val="en-US"/>
        </w:rPr>
        <w:t>.</w:t>
      </w:r>
      <w:r w:rsidR="002F373C" w:rsidRPr="002F373C">
        <w:rPr>
          <w:sz w:val="24"/>
          <w:szCs w:val="24"/>
          <w:lang w:val="en-US"/>
        </w:rPr>
        <w:t xml:space="preserve"> </w:t>
      </w:r>
    </w:p>
    <w:p w14:paraId="32A54563" w14:textId="77777777" w:rsidR="008259D4" w:rsidRDefault="008259D4" w:rsidP="008259D4">
      <w:pPr>
        <w:pStyle w:val="ListParagraph"/>
        <w:widowControl w:val="0"/>
        <w:autoSpaceDE w:val="0"/>
        <w:autoSpaceDN w:val="0"/>
        <w:adjustRightInd w:val="0"/>
        <w:spacing w:after="0" w:line="240" w:lineRule="auto"/>
        <w:rPr>
          <w:sz w:val="24"/>
          <w:szCs w:val="24"/>
          <w:lang w:val="en-US"/>
        </w:rPr>
      </w:pPr>
    </w:p>
    <w:p w14:paraId="309EBB13" w14:textId="4877C588" w:rsidR="002F373C" w:rsidRDefault="002F373C" w:rsidP="002F373C">
      <w:pPr>
        <w:widowControl w:val="0"/>
        <w:autoSpaceDE w:val="0"/>
        <w:autoSpaceDN w:val="0"/>
        <w:adjustRightInd w:val="0"/>
        <w:spacing w:after="0" w:line="240" w:lineRule="auto"/>
        <w:rPr>
          <w:sz w:val="24"/>
          <w:szCs w:val="24"/>
          <w:lang w:val="en-US"/>
        </w:rPr>
      </w:pPr>
      <w:r>
        <w:rPr>
          <w:sz w:val="24"/>
          <w:szCs w:val="24"/>
          <w:lang w:val="en-US"/>
        </w:rPr>
        <w:t xml:space="preserve">Tab. </w:t>
      </w:r>
      <w:r w:rsidR="00AB16A2">
        <w:rPr>
          <w:sz w:val="24"/>
          <w:szCs w:val="24"/>
          <w:lang w:val="en-US"/>
        </w:rPr>
        <w:t>6</w:t>
      </w:r>
      <w:r>
        <w:rPr>
          <w:sz w:val="24"/>
          <w:szCs w:val="24"/>
          <w:lang w:val="en-US"/>
        </w:rPr>
        <w:t xml:space="preserve">a and </w:t>
      </w:r>
      <w:r w:rsidR="00AB16A2">
        <w:rPr>
          <w:sz w:val="24"/>
          <w:szCs w:val="24"/>
          <w:lang w:val="en-US"/>
        </w:rPr>
        <w:t>6</w:t>
      </w:r>
      <w:r>
        <w:rPr>
          <w:sz w:val="24"/>
          <w:szCs w:val="24"/>
          <w:lang w:val="en-US"/>
        </w:rPr>
        <w:t xml:space="preserve">b show the results of the NSGA-II </w:t>
      </w:r>
      <w:proofErr w:type="spellStart"/>
      <w:r>
        <w:rPr>
          <w:sz w:val="24"/>
          <w:szCs w:val="24"/>
          <w:lang w:val="en-US"/>
        </w:rPr>
        <w:t>optimisation</w:t>
      </w:r>
      <w:proofErr w:type="spellEnd"/>
      <w:r>
        <w:rPr>
          <w:sz w:val="24"/>
          <w:szCs w:val="24"/>
          <w:lang w:val="en-US"/>
        </w:rPr>
        <w:t xml:space="preserve"> for these two cases. We </w:t>
      </w:r>
      <w:r w:rsidR="00AB16A2">
        <w:rPr>
          <w:sz w:val="24"/>
          <w:szCs w:val="24"/>
          <w:lang w:val="en-US"/>
        </w:rPr>
        <w:t xml:space="preserve">can see how the result of the </w:t>
      </w:r>
      <w:proofErr w:type="spellStart"/>
      <w:r w:rsidR="00AB16A2">
        <w:rPr>
          <w:sz w:val="24"/>
          <w:szCs w:val="24"/>
          <w:lang w:val="en-US"/>
        </w:rPr>
        <w:t>optimisation</w:t>
      </w:r>
      <w:proofErr w:type="spellEnd"/>
      <w:r w:rsidR="00AB16A2">
        <w:rPr>
          <w:sz w:val="24"/>
          <w:szCs w:val="24"/>
          <w:lang w:val="en-US"/>
        </w:rPr>
        <w:t xml:space="preserve"> is largely driven by the beamline settings, with a minor effect from the accelerator optics</w:t>
      </w:r>
      <w:r w:rsidR="00F712A7">
        <w:rPr>
          <w:sz w:val="24"/>
          <w:szCs w:val="24"/>
          <w:lang w:val="en-US"/>
        </w:rPr>
        <w:t>. For the 6a case there is a marginal improvement in the b</w:t>
      </w:r>
      <w:r w:rsidR="008259D4">
        <w:rPr>
          <w:sz w:val="24"/>
          <w:szCs w:val="24"/>
          <w:lang w:val="en-US"/>
        </w:rPr>
        <w:t>e</w:t>
      </w:r>
      <w:r w:rsidR="00F712A7">
        <w:rPr>
          <w:sz w:val="24"/>
          <w:szCs w:val="24"/>
          <w:lang w:val="en-US"/>
        </w:rPr>
        <w:t xml:space="preserve">am-spot size due to a reduction of the beta functions at waist, but the result of the </w:t>
      </w:r>
      <w:proofErr w:type="spellStart"/>
      <w:r w:rsidR="00F712A7">
        <w:rPr>
          <w:sz w:val="24"/>
          <w:szCs w:val="24"/>
          <w:lang w:val="en-US"/>
        </w:rPr>
        <w:t>optimisation</w:t>
      </w:r>
      <w:proofErr w:type="spellEnd"/>
      <w:r w:rsidR="00F712A7">
        <w:rPr>
          <w:sz w:val="24"/>
          <w:szCs w:val="24"/>
          <w:lang w:val="en-US"/>
        </w:rPr>
        <w:t xml:space="preserve"> is well away from the tiny beam-spot reachable with the beamline tuning illustrated in the previous paragraph. </w:t>
      </w:r>
      <w:r w:rsidR="00D123DF">
        <w:rPr>
          <w:sz w:val="24"/>
          <w:szCs w:val="24"/>
          <w:lang w:val="en-US"/>
        </w:rPr>
        <w:t xml:space="preserve">In the 6b case we start from a well-tuned beamline, deliberately introducing a set of “wrong” Twiss parameters. The genetic algorithm </w:t>
      </w:r>
      <w:proofErr w:type="gramStart"/>
      <w:r w:rsidR="00D123DF">
        <w:rPr>
          <w:sz w:val="24"/>
          <w:szCs w:val="24"/>
          <w:lang w:val="en-US"/>
        </w:rPr>
        <w:t>is able to</w:t>
      </w:r>
      <w:proofErr w:type="gramEnd"/>
      <w:r w:rsidR="00D123DF">
        <w:rPr>
          <w:sz w:val="24"/>
          <w:szCs w:val="24"/>
          <w:lang w:val="en-US"/>
        </w:rPr>
        <w:t xml:space="preserve"> restore a small beam-spot of (3.2, 1.8) </w:t>
      </w:r>
      <w:r w:rsidR="00D123DF" w:rsidRPr="00A01E09">
        <w:rPr>
          <w:rFonts w:ascii="Symbol" w:hAnsi="Symbol"/>
          <w:sz w:val="24"/>
          <w:szCs w:val="24"/>
          <w:lang w:val="en-US"/>
        </w:rPr>
        <w:t></w:t>
      </w:r>
      <w:r w:rsidR="00D123DF">
        <w:rPr>
          <w:sz w:val="24"/>
          <w:szCs w:val="24"/>
          <w:lang w:val="en-US"/>
        </w:rPr>
        <w:t xml:space="preserve">m, very close to the case seen in Table 4, by changing the beta functions and, remarkably, by </w:t>
      </w:r>
      <w:r w:rsidR="00B64CCE">
        <w:rPr>
          <w:sz w:val="24"/>
          <w:szCs w:val="24"/>
          <w:lang w:val="en-US"/>
        </w:rPr>
        <w:t>re-</w:t>
      </w:r>
      <w:r w:rsidR="00D123DF">
        <w:rPr>
          <w:sz w:val="24"/>
          <w:szCs w:val="24"/>
          <w:lang w:val="en-US"/>
        </w:rPr>
        <w:t xml:space="preserve">setting the dispersion and its derivative to zero. </w:t>
      </w:r>
    </w:p>
    <w:p w14:paraId="78D21AD7" w14:textId="2F5C8FA2" w:rsidR="00AB16A2" w:rsidRDefault="00AB16A2" w:rsidP="002F373C">
      <w:pPr>
        <w:widowControl w:val="0"/>
        <w:autoSpaceDE w:val="0"/>
        <w:autoSpaceDN w:val="0"/>
        <w:adjustRightInd w:val="0"/>
        <w:spacing w:after="0" w:line="240" w:lineRule="auto"/>
        <w:rPr>
          <w:sz w:val="24"/>
          <w:szCs w:val="24"/>
          <w:lang w:val="en-US"/>
        </w:rPr>
      </w:pPr>
    </w:p>
    <w:p w14:paraId="0CFF187D" w14:textId="315B36B2" w:rsidR="00AB16A2" w:rsidRDefault="00AB16A2" w:rsidP="002F373C">
      <w:pPr>
        <w:widowControl w:val="0"/>
        <w:autoSpaceDE w:val="0"/>
        <w:autoSpaceDN w:val="0"/>
        <w:adjustRightInd w:val="0"/>
        <w:spacing w:after="0" w:line="240" w:lineRule="auto"/>
        <w:rPr>
          <w:sz w:val="24"/>
          <w:szCs w:val="24"/>
          <w:lang w:val="en-US"/>
        </w:rPr>
      </w:pPr>
    </w:p>
    <w:p w14:paraId="134E28DA" w14:textId="4E8C2D6E" w:rsidR="00AB16A2" w:rsidRDefault="00AB16A2" w:rsidP="002F373C">
      <w:pPr>
        <w:widowControl w:val="0"/>
        <w:autoSpaceDE w:val="0"/>
        <w:autoSpaceDN w:val="0"/>
        <w:adjustRightInd w:val="0"/>
        <w:spacing w:after="0" w:line="240" w:lineRule="auto"/>
        <w:rPr>
          <w:sz w:val="24"/>
          <w:szCs w:val="24"/>
          <w:lang w:val="en-US"/>
        </w:rPr>
      </w:pPr>
    </w:p>
    <w:p w14:paraId="72B7B7A4" w14:textId="0D0CF0E3" w:rsidR="008259D4" w:rsidRDefault="008259D4" w:rsidP="002F373C">
      <w:pPr>
        <w:widowControl w:val="0"/>
        <w:autoSpaceDE w:val="0"/>
        <w:autoSpaceDN w:val="0"/>
        <w:adjustRightInd w:val="0"/>
        <w:spacing w:after="0" w:line="240" w:lineRule="auto"/>
        <w:rPr>
          <w:sz w:val="24"/>
          <w:szCs w:val="24"/>
          <w:lang w:val="en-US"/>
        </w:rPr>
      </w:pPr>
    </w:p>
    <w:p w14:paraId="4481F3EE" w14:textId="77777777" w:rsidR="008259D4" w:rsidRPr="002F373C" w:rsidRDefault="008259D4" w:rsidP="002F373C">
      <w:pPr>
        <w:widowControl w:val="0"/>
        <w:autoSpaceDE w:val="0"/>
        <w:autoSpaceDN w:val="0"/>
        <w:adjustRightInd w:val="0"/>
        <w:spacing w:after="0" w:line="240" w:lineRule="auto"/>
        <w:rPr>
          <w:sz w:val="24"/>
          <w:szCs w:val="24"/>
          <w:lang w:val="en-US"/>
        </w:rPr>
      </w:pPr>
    </w:p>
    <w:p w14:paraId="142CD815" w14:textId="275DB6C8" w:rsidR="00AB16A2" w:rsidRPr="00F712A7" w:rsidRDefault="00AB16A2" w:rsidP="00F712A7">
      <w:pPr>
        <w:pStyle w:val="Caption"/>
        <w:keepNext/>
        <w:jc w:val="center"/>
        <w:rPr>
          <w:sz w:val="24"/>
          <w:szCs w:val="24"/>
        </w:rPr>
      </w:pPr>
      <w:r w:rsidRPr="00F712A7">
        <w:rPr>
          <w:sz w:val="24"/>
          <w:szCs w:val="24"/>
        </w:rPr>
        <w:lastRenderedPageBreak/>
        <w:t xml:space="preserve">Table </w:t>
      </w:r>
      <w:r w:rsidRPr="00F712A7">
        <w:rPr>
          <w:sz w:val="24"/>
          <w:szCs w:val="24"/>
        </w:rPr>
        <w:fldChar w:fldCharType="begin"/>
      </w:r>
      <w:r w:rsidRPr="00F712A7">
        <w:rPr>
          <w:sz w:val="24"/>
          <w:szCs w:val="24"/>
        </w:rPr>
        <w:instrText xml:space="preserve"> SEQ Table \* ARABIC </w:instrText>
      </w:r>
      <w:r w:rsidRPr="00F712A7">
        <w:rPr>
          <w:sz w:val="24"/>
          <w:szCs w:val="24"/>
        </w:rPr>
        <w:fldChar w:fldCharType="separate"/>
      </w:r>
      <w:r w:rsidR="008F0828">
        <w:rPr>
          <w:noProof/>
          <w:sz w:val="24"/>
          <w:szCs w:val="24"/>
        </w:rPr>
        <w:t>6</w:t>
      </w:r>
      <w:r w:rsidRPr="00F712A7">
        <w:rPr>
          <w:sz w:val="24"/>
          <w:szCs w:val="24"/>
        </w:rPr>
        <w:fldChar w:fldCharType="end"/>
      </w:r>
      <w:proofErr w:type="gramStart"/>
      <w:r w:rsidRPr="00F712A7">
        <w:rPr>
          <w:sz w:val="24"/>
          <w:szCs w:val="24"/>
        </w:rPr>
        <w:t xml:space="preserve">a </w:t>
      </w:r>
      <w:r w:rsidR="00F712A7">
        <w:rPr>
          <w:sz w:val="24"/>
          <w:szCs w:val="24"/>
        </w:rPr>
        <w:t xml:space="preserve"> </w:t>
      </w:r>
      <w:r w:rsidRPr="00F712A7">
        <w:rPr>
          <w:sz w:val="24"/>
          <w:szCs w:val="24"/>
        </w:rPr>
        <w:t>I</w:t>
      </w:r>
      <w:proofErr w:type="gramEnd"/>
      <w:r w:rsidRPr="00F712A7">
        <w:rPr>
          <w:sz w:val="24"/>
          <w:szCs w:val="24"/>
        </w:rPr>
        <w:t xml:space="preserve">13 baseline configuration tuned with Twiss </w:t>
      </w:r>
      <w:r w:rsidR="00F712A7">
        <w:rPr>
          <w:sz w:val="24"/>
          <w:szCs w:val="24"/>
        </w:rPr>
        <w:t>elements</w:t>
      </w:r>
      <w:r w:rsidRPr="00F712A7">
        <w:rPr>
          <w:sz w:val="24"/>
          <w:szCs w:val="24"/>
        </w:rPr>
        <w:t xml:space="preserve"> used as optimisation parameters</w:t>
      </w:r>
    </w:p>
    <w:tbl>
      <w:tblPr>
        <w:tblStyle w:val="TableGrid"/>
        <w:tblW w:w="0" w:type="auto"/>
        <w:tblLayout w:type="fixed"/>
        <w:tblLook w:val="04A0" w:firstRow="1" w:lastRow="0" w:firstColumn="1" w:lastColumn="0" w:noHBand="0" w:noVBand="1"/>
      </w:tblPr>
      <w:tblGrid>
        <w:gridCol w:w="959"/>
        <w:gridCol w:w="425"/>
        <w:gridCol w:w="1276"/>
        <w:gridCol w:w="1211"/>
        <w:gridCol w:w="1057"/>
        <w:gridCol w:w="709"/>
        <w:gridCol w:w="708"/>
        <w:gridCol w:w="709"/>
        <w:gridCol w:w="709"/>
      </w:tblGrid>
      <w:tr w:rsidR="00AB16A2" w:rsidRPr="00AB16A2" w14:paraId="6087104A" w14:textId="77777777" w:rsidTr="00F712A7">
        <w:tc>
          <w:tcPr>
            <w:tcW w:w="959" w:type="dxa"/>
            <w:tcBorders>
              <w:top w:val="nil"/>
              <w:left w:val="nil"/>
              <w:bottom w:val="nil"/>
              <w:right w:val="nil"/>
            </w:tcBorders>
          </w:tcPr>
          <w:p w14:paraId="28DDF59D" w14:textId="77777777" w:rsidR="00AB16A2" w:rsidRPr="00AB16A2" w:rsidRDefault="00AB16A2" w:rsidP="00932353">
            <w:pPr>
              <w:pStyle w:val="NormalWeb"/>
              <w:jc w:val="center"/>
              <w:rPr>
                <w:rFonts w:ascii="Arial" w:hAnsi="Arial" w:cs="Arial"/>
                <w:color w:val="000000"/>
                <w:sz w:val="18"/>
                <w:szCs w:val="18"/>
              </w:rPr>
            </w:pPr>
          </w:p>
        </w:tc>
        <w:tc>
          <w:tcPr>
            <w:tcW w:w="425" w:type="dxa"/>
            <w:tcBorders>
              <w:top w:val="nil"/>
              <w:left w:val="nil"/>
              <w:bottom w:val="nil"/>
              <w:right w:val="nil"/>
            </w:tcBorders>
          </w:tcPr>
          <w:p w14:paraId="66244ADF" w14:textId="77777777" w:rsidR="00AB16A2" w:rsidRPr="00AB16A2" w:rsidRDefault="00AB16A2" w:rsidP="00932353">
            <w:pPr>
              <w:pStyle w:val="NormalWeb"/>
              <w:jc w:val="center"/>
              <w:rPr>
                <w:rFonts w:ascii="Arial" w:hAnsi="Arial" w:cs="Arial"/>
                <w:color w:val="000000"/>
                <w:sz w:val="18"/>
                <w:szCs w:val="18"/>
              </w:rPr>
            </w:pPr>
          </w:p>
        </w:tc>
        <w:tc>
          <w:tcPr>
            <w:tcW w:w="1276" w:type="dxa"/>
            <w:tcBorders>
              <w:top w:val="nil"/>
              <w:left w:val="nil"/>
              <w:bottom w:val="nil"/>
              <w:right w:val="single" w:sz="4" w:space="0" w:color="auto"/>
            </w:tcBorders>
          </w:tcPr>
          <w:p w14:paraId="195927C1" w14:textId="77777777" w:rsidR="00AB16A2" w:rsidRPr="00AB16A2" w:rsidRDefault="00AB16A2" w:rsidP="00932353">
            <w:pPr>
              <w:pStyle w:val="NormalWeb"/>
              <w:jc w:val="center"/>
              <w:rPr>
                <w:rFonts w:ascii="Arial" w:hAnsi="Arial" w:cs="Arial"/>
                <w:color w:val="000000"/>
                <w:sz w:val="18"/>
                <w:szCs w:val="18"/>
              </w:rPr>
            </w:pPr>
          </w:p>
        </w:tc>
        <w:tc>
          <w:tcPr>
            <w:tcW w:w="3685" w:type="dxa"/>
            <w:gridSpan w:val="4"/>
            <w:tcBorders>
              <w:left w:val="single" w:sz="4" w:space="0" w:color="auto"/>
            </w:tcBorders>
            <w:vAlign w:val="center"/>
          </w:tcPr>
          <w:p w14:paraId="0C56C952" w14:textId="77777777" w:rsidR="00AB16A2" w:rsidRPr="00AB16A2" w:rsidRDefault="00AB16A2" w:rsidP="00F712A7">
            <w:pPr>
              <w:pStyle w:val="NormalWeb"/>
              <w:jc w:val="center"/>
              <w:rPr>
                <w:rFonts w:ascii="Arial" w:hAnsi="Arial" w:cs="Arial"/>
                <w:color w:val="000000"/>
                <w:sz w:val="18"/>
                <w:szCs w:val="18"/>
              </w:rPr>
            </w:pPr>
            <w:r w:rsidRPr="00AB16A2">
              <w:rPr>
                <w:rFonts w:ascii="Arial" w:hAnsi="Arial" w:cs="Arial"/>
                <w:color w:val="000000"/>
                <w:sz w:val="18"/>
                <w:szCs w:val="18"/>
              </w:rPr>
              <w:t>Accelerator Twiss parameters</w:t>
            </w:r>
          </w:p>
        </w:tc>
        <w:tc>
          <w:tcPr>
            <w:tcW w:w="1418" w:type="dxa"/>
            <w:gridSpan w:val="2"/>
            <w:vAlign w:val="center"/>
          </w:tcPr>
          <w:p w14:paraId="7875F6B9" w14:textId="77777777" w:rsidR="00AB16A2" w:rsidRPr="00AB16A2" w:rsidRDefault="00AB16A2" w:rsidP="00F712A7">
            <w:pPr>
              <w:pStyle w:val="NormalWeb"/>
              <w:jc w:val="center"/>
              <w:rPr>
                <w:rFonts w:ascii="Arial" w:hAnsi="Arial" w:cs="Arial"/>
                <w:color w:val="000000"/>
                <w:sz w:val="18"/>
                <w:szCs w:val="18"/>
              </w:rPr>
            </w:pPr>
            <w:r w:rsidRPr="00AB16A2">
              <w:rPr>
                <w:rFonts w:ascii="Arial" w:hAnsi="Arial" w:cs="Arial"/>
                <w:color w:val="000000"/>
                <w:sz w:val="18"/>
                <w:szCs w:val="18"/>
              </w:rPr>
              <w:t>Objectives</w:t>
            </w:r>
          </w:p>
        </w:tc>
      </w:tr>
      <w:tr w:rsidR="00AB16A2" w:rsidRPr="00AB16A2" w14:paraId="70301C67" w14:textId="77777777" w:rsidTr="00F712A7">
        <w:tc>
          <w:tcPr>
            <w:tcW w:w="959" w:type="dxa"/>
            <w:tcBorders>
              <w:top w:val="nil"/>
              <w:left w:val="nil"/>
              <w:bottom w:val="nil"/>
              <w:right w:val="nil"/>
            </w:tcBorders>
          </w:tcPr>
          <w:p w14:paraId="3888D51A" w14:textId="77777777" w:rsidR="00AB16A2" w:rsidRPr="00AB16A2" w:rsidRDefault="00AB16A2" w:rsidP="00932353">
            <w:pPr>
              <w:pStyle w:val="NormalWeb"/>
              <w:jc w:val="center"/>
              <w:rPr>
                <w:rFonts w:ascii="Arial" w:hAnsi="Arial" w:cs="Arial"/>
                <w:color w:val="000000"/>
                <w:sz w:val="18"/>
                <w:szCs w:val="18"/>
              </w:rPr>
            </w:pPr>
          </w:p>
        </w:tc>
        <w:tc>
          <w:tcPr>
            <w:tcW w:w="425" w:type="dxa"/>
            <w:tcBorders>
              <w:top w:val="nil"/>
              <w:left w:val="nil"/>
              <w:bottom w:val="nil"/>
              <w:right w:val="nil"/>
            </w:tcBorders>
          </w:tcPr>
          <w:p w14:paraId="746427B3" w14:textId="77777777" w:rsidR="00AB16A2" w:rsidRPr="00AB16A2" w:rsidRDefault="00AB16A2" w:rsidP="00932353">
            <w:pPr>
              <w:pStyle w:val="NormalWeb"/>
              <w:jc w:val="center"/>
              <w:rPr>
                <w:rFonts w:ascii="Arial" w:hAnsi="Arial" w:cs="Arial"/>
                <w:color w:val="000000"/>
                <w:sz w:val="18"/>
                <w:szCs w:val="18"/>
              </w:rPr>
            </w:pPr>
          </w:p>
        </w:tc>
        <w:tc>
          <w:tcPr>
            <w:tcW w:w="1276" w:type="dxa"/>
            <w:tcBorders>
              <w:top w:val="nil"/>
              <w:left w:val="nil"/>
              <w:bottom w:val="single" w:sz="4" w:space="0" w:color="auto"/>
              <w:right w:val="single" w:sz="4" w:space="0" w:color="auto"/>
            </w:tcBorders>
          </w:tcPr>
          <w:p w14:paraId="4153F563" w14:textId="77777777" w:rsidR="00AB16A2" w:rsidRPr="00AB16A2" w:rsidRDefault="00AB16A2" w:rsidP="00932353">
            <w:pPr>
              <w:pStyle w:val="NormalWeb"/>
              <w:jc w:val="center"/>
              <w:rPr>
                <w:rFonts w:ascii="Arial" w:hAnsi="Arial" w:cs="Arial"/>
                <w:color w:val="000000"/>
                <w:sz w:val="18"/>
                <w:szCs w:val="18"/>
              </w:rPr>
            </w:pPr>
          </w:p>
        </w:tc>
        <w:tc>
          <w:tcPr>
            <w:tcW w:w="1211" w:type="dxa"/>
            <w:tcBorders>
              <w:left w:val="single" w:sz="4" w:space="0" w:color="auto"/>
            </w:tcBorders>
            <w:vAlign w:val="center"/>
          </w:tcPr>
          <w:p w14:paraId="4CF9BE71" w14:textId="77777777" w:rsidR="00AB16A2" w:rsidRPr="00AB16A2" w:rsidRDefault="00AB16A2" w:rsidP="00F712A7">
            <w:pPr>
              <w:pStyle w:val="NormalWeb"/>
              <w:jc w:val="center"/>
              <w:rPr>
                <w:rFonts w:ascii="Arial" w:hAnsi="Arial" w:cs="Arial"/>
                <w:color w:val="000000"/>
                <w:sz w:val="18"/>
                <w:szCs w:val="18"/>
              </w:rPr>
            </w:pPr>
            <w:r w:rsidRPr="00AB16A2">
              <w:rPr>
                <w:rFonts w:ascii="Arial" w:hAnsi="Arial" w:cs="Arial"/>
                <w:color w:val="000000"/>
                <w:position w:val="-12"/>
                <w:sz w:val="18"/>
                <w:szCs w:val="18"/>
              </w:rPr>
              <w:object w:dxaOrig="380" w:dyaOrig="360" w14:anchorId="4B366B47">
                <v:shape id="_x0000_i1025" type="#_x0000_t75" style="width:19pt;height:17.85pt" o:ole="">
                  <v:imagedata r:id="rId52" o:title=""/>
                </v:shape>
                <o:OLEObject Type="Embed" ProgID="Equation.DSMT4" ShapeID="_x0000_i1025" DrawAspect="Content" ObjectID="_1638083000" r:id="rId53"/>
              </w:object>
            </w:r>
          </w:p>
        </w:tc>
        <w:tc>
          <w:tcPr>
            <w:tcW w:w="1057" w:type="dxa"/>
            <w:vAlign w:val="center"/>
          </w:tcPr>
          <w:p w14:paraId="240BC8F9" w14:textId="77777777" w:rsidR="00AB16A2" w:rsidRPr="00AB16A2" w:rsidRDefault="00AB16A2" w:rsidP="00F712A7">
            <w:pPr>
              <w:pStyle w:val="NormalWeb"/>
              <w:jc w:val="center"/>
              <w:rPr>
                <w:rFonts w:ascii="Arial" w:hAnsi="Arial" w:cs="Arial"/>
                <w:color w:val="000000"/>
                <w:sz w:val="18"/>
                <w:szCs w:val="18"/>
              </w:rPr>
            </w:pPr>
            <w:r w:rsidRPr="00AB16A2">
              <w:rPr>
                <w:rFonts w:ascii="Arial" w:hAnsi="Arial" w:cs="Arial"/>
                <w:color w:val="000000"/>
                <w:position w:val="-14"/>
                <w:sz w:val="18"/>
                <w:szCs w:val="18"/>
              </w:rPr>
              <w:object w:dxaOrig="400" w:dyaOrig="380" w14:anchorId="01BE6ADF">
                <v:shape id="_x0000_i1026" type="#_x0000_t75" style="width:20.1pt;height:19pt" o:ole="">
                  <v:imagedata r:id="rId54" o:title=""/>
                </v:shape>
                <o:OLEObject Type="Embed" ProgID="Equation.DSMT4" ShapeID="_x0000_i1026" DrawAspect="Content" ObjectID="_1638083001" r:id="rId55"/>
              </w:object>
            </w:r>
          </w:p>
        </w:tc>
        <w:tc>
          <w:tcPr>
            <w:tcW w:w="709" w:type="dxa"/>
            <w:vAlign w:val="center"/>
          </w:tcPr>
          <w:p w14:paraId="7329BCB7" w14:textId="77777777" w:rsidR="00AB16A2" w:rsidRPr="00AB16A2" w:rsidRDefault="00AB16A2" w:rsidP="00F712A7">
            <w:pPr>
              <w:pStyle w:val="NormalWeb"/>
              <w:jc w:val="center"/>
              <w:rPr>
                <w:rFonts w:ascii="Arial" w:hAnsi="Arial" w:cs="Arial"/>
                <w:color w:val="000000"/>
                <w:sz w:val="18"/>
                <w:szCs w:val="18"/>
              </w:rPr>
            </w:pPr>
            <w:r w:rsidRPr="00AB16A2">
              <w:rPr>
                <w:rFonts w:ascii="Arial" w:hAnsi="Arial" w:cs="Arial"/>
                <w:color w:val="000000"/>
                <w:position w:val="-12"/>
                <w:sz w:val="18"/>
                <w:szCs w:val="18"/>
              </w:rPr>
              <w:object w:dxaOrig="279" w:dyaOrig="360" w14:anchorId="0116ABF5">
                <v:shape id="_x0000_i1027" type="#_x0000_t75" style="width:14.5pt;height:17.85pt" o:ole="">
                  <v:imagedata r:id="rId56" o:title=""/>
                </v:shape>
                <o:OLEObject Type="Embed" ProgID="Equation.DSMT4" ShapeID="_x0000_i1027" DrawAspect="Content" ObjectID="_1638083002" r:id="rId57"/>
              </w:object>
            </w:r>
          </w:p>
        </w:tc>
        <w:tc>
          <w:tcPr>
            <w:tcW w:w="708" w:type="dxa"/>
            <w:vAlign w:val="center"/>
          </w:tcPr>
          <w:p w14:paraId="2339A487" w14:textId="77777777" w:rsidR="00AB16A2" w:rsidRPr="00AB16A2" w:rsidRDefault="00AB16A2" w:rsidP="00F712A7">
            <w:pPr>
              <w:pStyle w:val="NormalWeb"/>
              <w:jc w:val="center"/>
              <w:rPr>
                <w:rFonts w:ascii="Arial" w:hAnsi="Arial" w:cs="Arial"/>
                <w:color w:val="000000"/>
                <w:sz w:val="18"/>
                <w:szCs w:val="18"/>
              </w:rPr>
            </w:pPr>
            <w:r w:rsidRPr="00AB16A2">
              <w:rPr>
                <w:rFonts w:ascii="Arial" w:hAnsi="Arial" w:cs="Arial"/>
                <w:color w:val="000000"/>
                <w:position w:val="-12"/>
                <w:sz w:val="18"/>
                <w:szCs w:val="18"/>
              </w:rPr>
              <w:object w:dxaOrig="360" w:dyaOrig="360" w14:anchorId="5DCF794C">
                <v:shape id="_x0000_i1028" type="#_x0000_t75" style="width:17.85pt;height:17.85pt" o:ole="">
                  <v:imagedata r:id="rId58" o:title=""/>
                </v:shape>
                <o:OLEObject Type="Embed" ProgID="Equation.DSMT4" ShapeID="_x0000_i1028" DrawAspect="Content" ObjectID="_1638083003" r:id="rId59"/>
              </w:object>
            </w:r>
          </w:p>
        </w:tc>
        <w:tc>
          <w:tcPr>
            <w:tcW w:w="709" w:type="dxa"/>
            <w:vAlign w:val="center"/>
          </w:tcPr>
          <w:p w14:paraId="7569A62E" w14:textId="77777777" w:rsidR="00AB16A2" w:rsidRPr="00AB16A2" w:rsidRDefault="00AB16A2" w:rsidP="00F712A7">
            <w:pPr>
              <w:pStyle w:val="NormalWeb"/>
              <w:jc w:val="center"/>
              <w:rPr>
                <w:rFonts w:ascii="Arial" w:hAnsi="Arial" w:cs="Arial"/>
                <w:color w:val="000000"/>
                <w:sz w:val="18"/>
                <w:szCs w:val="18"/>
              </w:rPr>
            </w:pPr>
            <w:r w:rsidRPr="00AB16A2">
              <w:rPr>
                <w:rFonts w:ascii="Arial" w:hAnsi="Arial" w:cs="Arial"/>
                <w:color w:val="000000"/>
                <w:position w:val="-12"/>
                <w:sz w:val="18"/>
                <w:szCs w:val="18"/>
              </w:rPr>
              <w:object w:dxaOrig="300" w:dyaOrig="360" w14:anchorId="7B6D3849">
                <v:shape id="_x0000_i1029" type="#_x0000_t75" style="width:15.05pt;height:17.85pt" o:ole="">
                  <v:imagedata r:id="rId60" o:title=""/>
                </v:shape>
                <o:OLEObject Type="Embed" ProgID="Equation.DSMT4" ShapeID="_x0000_i1029" DrawAspect="Content" ObjectID="_1638083004" r:id="rId61"/>
              </w:object>
            </w:r>
          </w:p>
        </w:tc>
        <w:tc>
          <w:tcPr>
            <w:tcW w:w="709" w:type="dxa"/>
            <w:vAlign w:val="center"/>
          </w:tcPr>
          <w:p w14:paraId="71193C6D" w14:textId="77777777" w:rsidR="00AB16A2" w:rsidRPr="00AB16A2" w:rsidRDefault="00AB16A2" w:rsidP="00F712A7">
            <w:pPr>
              <w:pStyle w:val="NormalWeb"/>
              <w:jc w:val="center"/>
              <w:rPr>
                <w:rFonts w:ascii="Arial" w:hAnsi="Arial" w:cs="Arial"/>
                <w:color w:val="000000"/>
                <w:sz w:val="18"/>
                <w:szCs w:val="18"/>
              </w:rPr>
            </w:pPr>
            <w:r w:rsidRPr="00AB16A2">
              <w:rPr>
                <w:rFonts w:ascii="Arial" w:hAnsi="Arial" w:cs="Arial"/>
                <w:color w:val="000000"/>
                <w:position w:val="-14"/>
                <w:sz w:val="18"/>
                <w:szCs w:val="18"/>
              </w:rPr>
              <w:object w:dxaOrig="320" w:dyaOrig="380" w14:anchorId="281533E5">
                <v:shape id="_x0000_i1030" type="#_x0000_t75" style="width:15.65pt;height:19pt" o:ole="">
                  <v:imagedata r:id="rId62" o:title=""/>
                </v:shape>
                <o:OLEObject Type="Embed" ProgID="Equation.DSMT4" ShapeID="_x0000_i1030" DrawAspect="Content" ObjectID="_1638083005" r:id="rId63"/>
              </w:object>
            </w:r>
          </w:p>
        </w:tc>
      </w:tr>
      <w:tr w:rsidR="00AB16A2" w:rsidRPr="00AB16A2" w14:paraId="62C5A69B" w14:textId="77777777" w:rsidTr="00F712A7">
        <w:tc>
          <w:tcPr>
            <w:tcW w:w="959" w:type="dxa"/>
            <w:tcBorders>
              <w:top w:val="nil"/>
              <w:left w:val="nil"/>
              <w:bottom w:val="nil"/>
              <w:right w:val="nil"/>
            </w:tcBorders>
          </w:tcPr>
          <w:p w14:paraId="00BE9089" w14:textId="77777777" w:rsidR="00AB16A2" w:rsidRPr="00AB16A2" w:rsidRDefault="00AB16A2" w:rsidP="00932353">
            <w:pPr>
              <w:pStyle w:val="NormalWeb"/>
              <w:jc w:val="center"/>
              <w:rPr>
                <w:rFonts w:ascii="Arial" w:hAnsi="Arial" w:cs="Arial"/>
                <w:color w:val="000000"/>
                <w:sz w:val="18"/>
                <w:szCs w:val="18"/>
              </w:rPr>
            </w:pPr>
          </w:p>
        </w:tc>
        <w:tc>
          <w:tcPr>
            <w:tcW w:w="425" w:type="dxa"/>
            <w:tcBorders>
              <w:top w:val="nil"/>
              <w:left w:val="nil"/>
              <w:bottom w:val="nil"/>
              <w:right w:val="single" w:sz="4" w:space="0" w:color="auto"/>
            </w:tcBorders>
          </w:tcPr>
          <w:p w14:paraId="29BB87A7" w14:textId="77777777" w:rsidR="00AB16A2" w:rsidRPr="00AB16A2" w:rsidRDefault="00AB16A2" w:rsidP="00932353">
            <w:pPr>
              <w:pStyle w:val="NormalWeb"/>
              <w:jc w:val="center"/>
              <w:rPr>
                <w:rFonts w:ascii="Arial" w:hAnsi="Arial" w:cs="Arial"/>
                <w:color w:val="000000"/>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1A4FC7C5" w14:textId="77777777" w:rsidR="00AB16A2" w:rsidRPr="00AB16A2" w:rsidRDefault="00AB16A2" w:rsidP="00F712A7">
            <w:pPr>
              <w:pStyle w:val="NormalWeb"/>
              <w:jc w:val="center"/>
              <w:rPr>
                <w:rFonts w:ascii="Arial" w:hAnsi="Arial" w:cs="Arial"/>
                <w:color w:val="000000"/>
                <w:sz w:val="18"/>
                <w:szCs w:val="18"/>
              </w:rPr>
            </w:pPr>
            <w:r w:rsidRPr="00AB16A2">
              <w:rPr>
                <w:rFonts w:ascii="Arial" w:hAnsi="Arial" w:cs="Arial"/>
                <w:color w:val="000000"/>
                <w:sz w:val="18"/>
                <w:szCs w:val="18"/>
              </w:rPr>
              <w:t>start (baseline)</w:t>
            </w:r>
          </w:p>
        </w:tc>
        <w:tc>
          <w:tcPr>
            <w:tcW w:w="1211" w:type="dxa"/>
            <w:tcBorders>
              <w:left w:val="single" w:sz="4" w:space="0" w:color="auto"/>
            </w:tcBorders>
            <w:vAlign w:val="center"/>
          </w:tcPr>
          <w:p w14:paraId="01AF9518" w14:textId="77777777" w:rsidR="00AB16A2" w:rsidRPr="00AB16A2" w:rsidRDefault="00AB16A2" w:rsidP="00F712A7">
            <w:pPr>
              <w:pStyle w:val="NormalWeb"/>
              <w:jc w:val="center"/>
              <w:rPr>
                <w:rFonts w:ascii="Arial" w:hAnsi="Arial" w:cs="Arial"/>
                <w:color w:val="000000"/>
                <w:sz w:val="18"/>
                <w:szCs w:val="18"/>
              </w:rPr>
            </w:pPr>
            <w:r w:rsidRPr="00AB16A2">
              <w:rPr>
                <w:rFonts w:ascii="Arial" w:hAnsi="Arial" w:cs="Arial"/>
                <w:color w:val="000000"/>
                <w:sz w:val="18"/>
                <w:szCs w:val="18"/>
              </w:rPr>
              <w:t>8.36</w:t>
            </w:r>
          </w:p>
        </w:tc>
        <w:tc>
          <w:tcPr>
            <w:tcW w:w="1057" w:type="dxa"/>
            <w:vAlign w:val="center"/>
          </w:tcPr>
          <w:p w14:paraId="47F75E3F" w14:textId="77777777" w:rsidR="00AB16A2" w:rsidRPr="00AB16A2" w:rsidRDefault="00AB16A2" w:rsidP="00F712A7">
            <w:pPr>
              <w:pStyle w:val="NormalWeb"/>
              <w:jc w:val="center"/>
              <w:rPr>
                <w:rFonts w:ascii="Arial" w:hAnsi="Arial" w:cs="Arial"/>
                <w:color w:val="000000"/>
                <w:sz w:val="18"/>
                <w:szCs w:val="18"/>
              </w:rPr>
            </w:pPr>
            <w:r w:rsidRPr="00AB16A2">
              <w:rPr>
                <w:rFonts w:ascii="Arial" w:hAnsi="Arial" w:cs="Arial"/>
                <w:color w:val="000000"/>
                <w:sz w:val="18"/>
                <w:szCs w:val="18"/>
              </w:rPr>
              <w:t>4.40</w:t>
            </w:r>
          </w:p>
        </w:tc>
        <w:tc>
          <w:tcPr>
            <w:tcW w:w="709" w:type="dxa"/>
            <w:vAlign w:val="center"/>
          </w:tcPr>
          <w:p w14:paraId="77E772A3" w14:textId="77777777" w:rsidR="00AB16A2" w:rsidRPr="00AB16A2" w:rsidRDefault="00AB16A2" w:rsidP="00F712A7">
            <w:pPr>
              <w:pStyle w:val="NormalWeb"/>
              <w:jc w:val="center"/>
              <w:rPr>
                <w:rFonts w:ascii="Arial" w:hAnsi="Arial" w:cs="Arial"/>
                <w:color w:val="000000"/>
                <w:sz w:val="18"/>
                <w:szCs w:val="18"/>
              </w:rPr>
            </w:pPr>
            <w:r w:rsidRPr="00AB16A2">
              <w:rPr>
                <w:rFonts w:ascii="Arial" w:hAnsi="Arial" w:cs="Arial"/>
                <w:color w:val="000000"/>
                <w:sz w:val="18"/>
                <w:szCs w:val="18"/>
              </w:rPr>
              <w:t>0</w:t>
            </w:r>
          </w:p>
        </w:tc>
        <w:tc>
          <w:tcPr>
            <w:tcW w:w="708" w:type="dxa"/>
            <w:vAlign w:val="center"/>
          </w:tcPr>
          <w:p w14:paraId="0525C4EA" w14:textId="77777777" w:rsidR="00AB16A2" w:rsidRPr="00AB16A2" w:rsidRDefault="00AB16A2" w:rsidP="00F712A7">
            <w:pPr>
              <w:pStyle w:val="NormalWeb"/>
              <w:jc w:val="center"/>
              <w:rPr>
                <w:rFonts w:ascii="Arial" w:hAnsi="Arial" w:cs="Arial"/>
                <w:color w:val="000000"/>
                <w:sz w:val="18"/>
                <w:szCs w:val="18"/>
              </w:rPr>
            </w:pPr>
            <w:r w:rsidRPr="00AB16A2">
              <w:rPr>
                <w:rFonts w:ascii="Arial" w:hAnsi="Arial" w:cs="Arial"/>
                <w:color w:val="000000"/>
                <w:sz w:val="18"/>
                <w:szCs w:val="18"/>
              </w:rPr>
              <w:t>0</w:t>
            </w:r>
          </w:p>
        </w:tc>
        <w:tc>
          <w:tcPr>
            <w:tcW w:w="709" w:type="dxa"/>
            <w:vAlign w:val="center"/>
          </w:tcPr>
          <w:p w14:paraId="14FFF57D" w14:textId="77777777" w:rsidR="00AB16A2" w:rsidRPr="00AB16A2" w:rsidRDefault="00AB16A2" w:rsidP="00F712A7">
            <w:pPr>
              <w:pStyle w:val="NormalWeb"/>
              <w:jc w:val="center"/>
              <w:rPr>
                <w:rFonts w:ascii="Arial" w:hAnsi="Arial" w:cs="Arial"/>
                <w:color w:val="000000"/>
                <w:sz w:val="18"/>
                <w:szCs w:val="18"/>
              </w:rPr>
            </w:pPr>
            <w:r w:rsidRPr="00AB16A2">
              <w:rPr>
                <w:rFonts w:ascii="Arial" w:hAnsi="Arial" w:cs="Arial"/>
                <w:color w:val="000000"/>
                <w:sz w:val="18"/>
                <w:szCs w:val="18"/>
              </w:rPr>
              <w:t>17.94</w:t>
            </w:r>
          </w:p>
        </w:tc>
        <w:tc>
          <w:tcPr>
            <w:tcW w:w="709" w:type="dxa"/>
            <w:vAlign w:val="center"/>
          </w:tcPr>
          <w:p w14:paraId="3A7983E4" w14:textId="77777777" w:rsidR="00AB16A2" w:rsidRPr="00AB16A2" w:rsidRDefault="00AB16A2" w:rsidP="00F712A7">
            <w:pPr>
              <w:pStyle w:val="NormalWeb"/>
              <w:jc w:val="center"/>
              <w:rPr>
                <w:rFonts w:ascii="Arial" w:hAnsi="Arial" w:cs="Arial"/>
                <w:color w:val="000000"/>
                <w:sz w:val="18"/>
                <w:szCs w:val="18"/>
              </w:rPr>
            </w:pPr>
            <w:r w:rsidRPr="00AB16A2">
              <w:rPr>
                <w:rFonts w:ascii="Arial" w:hAnsi="Arial" w:cs="Arial"/>
                <w:color w:val="000000"/>
                <w:sz w:val="18"/>
                <w:szCs w:val="18"/>
              </w:rPr>
              <w:t>10.27</w:t>
            </w:r>
          </w:p>
        </w:tc>
      </w:tr>
      <w:tr w:rsidR="00AB16A2" w:rsidRPr="00AB16A2" w14:paraId="7B9647D0" w14:textId="77777777" w:rsidTr="00F712A7">
        <w:tc>
          <w:tcPr>
            <w:tcW w:w="959" w:type="dxa"/>
            <w:tcBorders>
              <w:top w:val="nil"/>
              <w:left w:val="nil"/>
              <w:bottom w:val="nil"/>
              <w:right w:val="nil"/>
            </w:tcBorders>
          </w:tcPr>
          <w:p w14:paraId="53956DE9" w14:textId="77777777" w:rsidR="00AB16A2" w:rsidRPr="00AB16A2" w:rsidRDefault="00AB16A2" w:rsidP="00932353">
            <w:pPr>
              <w:pStyle w:val="NormalWeb"/>
              <w:jc w:val="center"/>
              <w:rPr>
                <w:rFonts w:ascii="Arial" w:hAnsi="Arial" w:cs="Arial"/>
                <w:color w:val="000000"/>
                <w:sz w:val="18"/>
                <w:szCs w:val="18"/>
              </w:rPr>
            </w:pPr>
          </w:p>
        </w:tc>
        <w:tc>
          <w:tcPr>
            <w:tcW w:w="425" w:type="dxa"/>
            <w:tcBorders>
              <w:top w:val="nil"/>
              <w:left w:val="nil"/>
              <w:bottom w:val="nil"/>
              <w:right w:val="single" w:sz="4" w:space="0" w:color="auto"/>
            </w:tcBorders>
          </w:tcPr>
          <w:p w14:paraId="26A6692D" w14:textId="77777777" w:rsidR="00AB16A2" w:rsidRPr="00AB16A2" w:rsidRDefault="00AB16A2" w:rsidP="00932353">
            <w:pPr>
              <w:pStyle w:val="NormalWeb"/>
              <w:jc w:val="center"/>
              <w:rPr>
                <w:rFonts w:ascii="Arial" w:hAnsi="Arial" w:cs="Arial"/>
                <w:color w:val="000000"/>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591D9B8B" w14:textId="3EE2FDC3" w:rsidR="00AB16A2" w:rsidRPr="00AB16A2" w:rsidRDefault="00AB16A2" w:rsidP="00F712A7">
            <w:pPr>
              <w:pStyle w:val="NormalWeb"/>
              <w:jc w:val="center"/>
              <w:rPr>
                <w:rFonts w:ascii="Arial" w:hAnsi="Arial" w:cs="Arial"/>
                <w:color w:val="000000"/>
                <w:sz w:val="18"/>
                <w:szCs w:val="18"/>
              </w:rPr>
            </w:pPr>
            <w:r w:rsidRPr="00AB16A2">
              <w:rPr>
                <w:rFonts w:ascii="Arial" w:hAnsi="Arial" w:cs="Arial"/>
                <w:color w:val="000000"/>
                <w:sz w:val="18"/>
                <w:szCs w:val="18"/>
              </w:rPr>
              <w:t>end</w:t>
            </w:r>
          </w:p>
        </w:tc>
        <w:tc>
          <w:tcPr>
            <w:tcW w:w="1211" w:type="dxa"/>
            <w:tcBorders>
              <w:left w:val="single" w:sz="4" w:space="0" w:color="auto"/>
            </w:tcBorders>
            <w:vAlign w:val="center"/>
          </w:tcPr>
          <w:p w14:paraId="5FE5062D" w14:textId="77777777" w:rsidR="00AB16A2" w:rsidRPr="00AB16A2" w:rsidRDefault="00AB16A2" w:rsidP="00F712A7">
            <w:pPr>
              <w:pStyle w:val="NormalWeb"/>
              <w:jc w:val="center"/>
              <w:rPr>
                <w:rFonts w:ascii="Arial" w:hAnsi="Arial" w:cs="Arial"/>
                <w:color w:val="000000"/>
                <w:sz w:val="18"/>
                <w:szCs w:val="18"/>
              </w:rPr>
            </w:pPr>
            <w:r w:rsidRPr="00AB16A2">
              <w:rPr>
                <w:rFonts w:ascii="Arial" w:hAnsi="Arial" w:cs="Arial"/>
                <w:color w:val="000000"/>
                <w:sz w:val="18"/>
                <w:szCs w:val="18"/>
              </w:rPr>
              <w:t>7.00</w:t>
            </w:r>
          </w:p>
        </w:tc>
        <w:tc>
          <w:tcPr>
            <w:tcW w:w="1057" w:type="dxa"/>
            <w:vAlign w:val="center"/>
          </w:tcPr>
          <w:p w14:paraId="702ACEA7" w14:textId="77777777" w:rsidR="00AB16A2" w:rsidRPr="00AB16A2" w:rsidRDefault="00AB16A2" w:rsidP="00F712A7">
            <w:pPr>
              <w:pStyle w:val="NormalWeb"/>
              <w:jc w:val="center"/>
              <w:rPr>
                <w:rFonts w:ascii="Arial" w:hAnsi="Arial" w:cs="Arial"/>
                <w:color w:val="000000"/>
                <w:sz w:val="18"/>
                <w:szCs w:val="18"/>
              </w:rPr>
            </w:pPr>
            <w:r w:rsidRPr="00AB16A2">
              <w:rPr>
                <w:rFonts w:ascii="Arial" w:hAnsi="Arial" w:cs="Arial"/>
                <w:color w:val="000000"/>
                <w:sz w:val="18"/>
                <w:szCs w:val="18"/>
              </w:rPr>
              <w:t>4.00</w:t>
            </w:r>
          </w:p>
        </w:tc>
        <w:tc>
          <w:tcPr>
            <w:tcW w:w="709" w:type="dxa"/>
            <w:vAlign w:val="center"/>
          </w:tcPr>
          <w:p w14:paraId="3546C27F" w14:textId="77777777" w:rsidR="00AB16A2" w:rsidRPr="00AB16A2" w:rsidRDefault="00AB16A2" w:rsidP="00F712A7">
            <w:pPr>
              <w:pStyle w:val="NormalWeb"/>
              <w:jc w:val="center"/>
              <w:rPr>
                <w:rFonts w:ascii="Arial" w:hAnsi="Arial" w:cs="Arial"/>
                <w:color w:val="000000"/>
                <w:sz w:val="18"/>
                <w:szCs w:val="18"/>
              </w:rPr>
            </w:pPr>
            <w:r w:rsidRPr="00AB16A2">
              <w:rPr>
                <w:rFonts w:ascii="Arial" w:hAnsi="Arial" w:cs="Arial"/>
                <w:color w:val="000000"/>
                <w:sz w:val="18"/>
                <w:szCs w:val="18"/>
              </w:rPr>
              <w:t>0</w:t>
            </w:r>
          </w:p>
        </w:tc>
        <w:tc>
          <w:tcPr>
            <w:tcW w:w="708" w:type="dxa"/>
            <w:vAlign w:val="center"/>
          </w:tcPr>
          <w:p w14:paraId="76A05647" w14:textId="77777777" w:rsidR="00AB16A2" w:rsidRPr="00AB16A2" w:rsidRDefault="00AB16A2" w:rsidP="00F712A7">
            <w:pPr>
              <w:pStyle w:val="NormalWeb"/>
              <w:jc w:val="center"/>
              <w:rPr>
                <w:rFonts w:ascii="Arial" w:hAnsi="Arial" w:cs="Arial"/>
                <w:color w:val="000000"/>
                <w:sz w:val="18"/>
                <w:szCs w:val="18"/>
              </w:rPr>
            </w:pPr>
            <w:r w:rsidRPr="00AB16A2">
              <w:rPr>
                <w:rFonts w:ascii="Arial" w:hAnsi="Arial" w:cs="Arial"/>
                <w:color w:val="000000"/>
                <w:sz w:val="18"/>
                <w:szCs w:val="18"/>
              </w:rPr>
              <w:t>0</w:t>
            </w:r>
          </w:p>
        </w:tc>
        <w:tc>
          <w:tcPr>
            <w:tcW w:w="709" w:type="dxa"/>
            <w:vAlign w:val="center"/>
          </w:tcPr>
          <w:p w14:paraId="001AE153" w14:textId="77777777" w:rsidR="00AB16A2" w:rsidRPr="00AB16A2" w:rsidRDefault="00AB16A2" w:rsidP="00F712A7">
            <w:pPr>
              <w:pStyle w:val="NormalWeb"/>
              <w:jc w:val="center"/>
              <w:rPr>
                <w:rFonts w:ascii="Arial" w:hAnsi="Arial" w:cs="Arial"/>
                <w:color w:val="000000"/>
                <w:sz w:val="18"/>
                <w:szCs w:val="18"/>
              </w:rPr>
            </w:pPr>
            <w:r w:rsidRPr="00AB16A2">
              <w:rPr>
                <w:rFonts w:ascii="Arial" w:hAnsi="Arial" w:cs="Arial"/>
                <w:color w:val="000000"/>
                <w:sz w:val="18"/>
                <w:szCs w:val="18"/>
              </w:rPr>
              <w:t>16.44</w:t>
            </w:r>
          </w:p>
        </w:tc>
        <w:tc>
          <w:tcPr>
            <w:tcW w:w="709" w:type="dxa"/>
            <w:vAlign w:val="center"/>
          </w:tcPr>
          <w:p w14:paraId="2242E6A0" w14:textId="77777777" w:rsidR="00AB16A2" w:rsidRPr="00AB16A2" w:rsidRDefault="00AB16A2" w:rsidP="00F712A7">
            <w:pPr>
              <w:pStyle w:val="NormalWeb"/>
              <w:jc w:val="center"/>
              <w:rPr>
                <w:rFonts w:ascii="Arial" w:hAnsi="Arial" w:cs="Arial"/>
                <w:color w:val="000000"/>
                <w:sz w:val="18"/>
                <w:szCs w:val="18"/>
              </w:rPr>
            </w:pPr>
            <w:r w:rsidRPr="00AB16A2">
              <w:rPr>
                <w:rFonts w:ascii="Arial" w:hAnsi="Arial" w:cs="Arial"/>
                <w:color w:val="000000"/>
                <w:sz w:val="18"/>
                <w:szCs w:val="18"/>
              </w:rPr>
              <w:t>10.22</w:t>
            </w:r>
          </w:p>
        </w:tc>
      </w:tr>
    </w:tbl>
    <w:p w14:paraId="6C531D93" w14:textId="14AAFD01" w:rsidR="00EF0B56" w:rsidRDefault="00EF0B56" w:rsidP="00380539">
      <w:pPr>
        <w:widowControl w:val="0"/>
        <w:autoSpaceDE w:val="0"/>
        <w:autoSpaceDN w:val="0"/>
        <w:adjustRightInd w:val="0"/>
        <w:spacing w:after="0" w:line="240" w:lineRule="auto"/>
        <w:rPr>
          <w:sz w:val="24"/>
          <w:szCs w:val="24"/>
          <w:lang w:val="en-US"/>
        </w:rPr>
      </w:pPr>
    </w:p>
    <w:p w14:paraId="6972DBC6" w14:textId="77777777" w:rsidR="00F712A7" w:rsidRDefault="00F712A7" w:rsidP="00380539">
      <w:pPr>
        <w:widowControl w:val="0"/>
        <w:autoSpaceDE w:val="0"/>
        <w:autoSpaceDN w:val="0"/>
        <w:adjustRightInd w:val="0"/>
        <w:spacing w:after="0" w:line="240" w:lineRule="auto"/>
        <w:rPr>
          <w:sz w:val="24"/>
          <w:szCs w:val="24"/>
          <w:lang w:val="en-US"/>
        </w:rPr>
      </w:pPr>
    </w:p>
    <w:p w14:paraId="4A64BF9E" w14:textId="77777777" w:rsidR="00F712A7" w:rsidRDefault="00F712A7" w:rsidP="00380539">
      <w:pPr>
        <w:widowControl w:val="0"/>
        <w:autoSpaceDE w:val="0"/>
        <w:autoSpaceDN w:val="0"/>
        <w:adjustRightInd w:val="0"/>
        <w:spacing w:after="0" w:line="240" w:lineRule="auto"/>
        <w:rPr>
          <w:sz w:val="24"/>
          <w:szCs w:val="24"/>
          <w:lang w:val="en-US"/>
        </w:rPr>
      </w:pPr>
    </w:p>
    <w:p w14:paraId="7D5BE2E8" w14:textId="758226CC" w:rsidR="00F712A7" w:rsidRPr="00F712A7" w:rsidRDefault="00F712A7" w:rsidP="00F712A7">
      <w:pPr>
        <w:pStyle w:val="Caption"/>
        <w:keepNext/>
        <w:jc w:val="center"/>
        <w:rPr>
          <w:sz w:val="24"/>
          <w:szCs w:val="24"/>
        </w:rPr>
      </w:pPr>
      <w:r w:rsidRPr="00F712A7">
        <w:rPr>
          <w:sz w:val="24"/>
          <w:szCs w:val="24"/>
        </w:rPr>
        <w:t xml:space="preserve">Table 6b I13 optimised beamline case, with initially spoiled Twiss </w:t>
      </w:r>
      <w:r w:rsidR="008259D4">
        <w:rPr>
          <w:sz w:val="24"/>
          <w:szCs w:val="24"/>
        </w:rPr>
        <w:t>elements that are used as optimisation parameters.</w:t>
      </w:r>
    </w:p>
    <w:p w14:paraId="37EAEE1A" w14:textId="154E98B2" w:rsidR="00F712A7" w:rsidRDefault="00F712A7" w:rsidP="00F712A7">
      <w:pPr>
        <w:pStyle w:val="Caption"/>
        <w:keepNext/>
      </w:pPr>
    </w:p>
    <w:tbl>
      <w:tblPr>
        <w:tblStyle w:val="TableGrid"/>
        <w:tblW w:w="0" w:type="auto"/>
        <w:tblLayout w:type="fixed"/>
        <w:tblLook w:val="04A0" w:firstRow="1" w:lastRow="0" w:firstColumn="1" w:lastColumn="0" w:noHBand="0" w:noVBand="1"/>
      </w:tblPr>
      <w:tblGrid>
        <w:gridCol w:w="959"/>
        <w:gridCol w:w="425"/>
        <w:gridCol w:w="1276"/>
        <w:gridCol w:w="1211"/>
        <w:gridCol w:w="1057"/>
        <w:gridCol w:w="709"/>
        <w:gridCol w:w="708"/>
        <w:gridCol w:w="709"/>
        <w:gridCol w:w="709"/>
      </w:tblGrid>
      <w:tr w:rsidR="00F712A7" w14:paraId="045B9E0F" w14:textId="77777777" w:rsidTr="00F712A7">
        <w:tc>
          <w:tcPr>
            <w:tcW w:w="959" w:type="dxa"/>
            <w:tcBorders>
              <w:top w:val="nil"/>
              <w:left w:val="nil"/>
              <w:bottom w:val="nil"/>
              <w:right w:val="nil"/>
            </w:tcBorders>
          </w:tcPr>
          <w:p w14:paraId="75814894" w14:textId="77777777" w:rsidR="00F712A7" w:rsidRDefault="00F712A7" w:rsidP="00932353">
            <w:pPr>
              <w:pStyle w:val="NormalWeb"/>
              <w:jc w:val="center"/>
              <w:rPr>
                <w:rFonts w:ascii="Calibri" w:hAnsi="Calibri"/>
                <w:color w:val="000000"/>
              </w:rPr>
            </w:pPr>
          </w:p>
        </w:tc>
        <w:tc>
          <w:tcPr>
            <w:tcW w:w="425" w:type="dxa"/>
            <w:tcBorders>
              <w:top w:val="nil"/>
              <w:left w:val="nil"/>
              <w:bottom w:val="nil"/>
              <w:right w:val="nil"/>
            </w:tcBorders>
          </w:tcPr>
          <w:p w14:paraId="7BCA48ED" w14:textId="77777777" w:rsidR="00F712A7" w:rsidRDefault="00F712A7" w:rsidP="00932353">
            <w:pPr>
              <w:pStyle w:val="NormalWeb"/>
              <w:jc w:val="center"/>
              <w:rPr>
                <w:rFonts w:ascii="Calibri" w:hAnsi="Calibri"/>
                <w:color w:val="000000"/>
              </w:rPr>
            </w:pPr>
          </w:p>
        </w:tc>
        <w:tc>
          <w:tcPr>
            <w:tcW w:w="1276" w:type="dxa"/>
            <w:tcBorders>
              <w:top w:val="nil"/>
              <w:left w:val="nil"/>
              <w:bottom w:val="nil"/>
              <w:right w:val="single" w:sz="4" w:space="0" w:color="auto"/>
            </w:tcBorders>
          </w:tcPr>
          <w:p w14:paraId="1A5CB359" w14:textId="77777777" w:rsidR="00F712A7" w:rsidRPr="00F712A7" w:rsidRDefault="00F712A7" w:rsidP="00932353">
            <w:pPr>
              <w:pStyle w:val="NormalWeb"/>
              <w:jc w:val="center"/>
              <w:rPr>
                <w:rFonts w:ascii="Calibri" w:hAnsi="Calibri"/>
                <w:color w:val="000000"/>
                <w:sz w:val="18"/>
                <w:szCs w:val="18"/>
              </w:rPr>
            </w:pPr>
          </w:p>
        </w:tc>
        <w:tc>
          <w:tcPr>
            <w:tcW w:w="3685" w:type="dxa"/>
            <w:gridSpan w:val="4"/>
            <w:tcBorders>
              <w:left w:val="single" w:sz="4" w:space="0" w:color="auto"/>
            </w:tcBorders>
            <w:vAlign w:val="center"/>
          </w:tcPr>
          <w:p w14:paraId="71590B8F" w14:textId="77777777" w:rsidR="00F712A7" w:rsidRPr="008259D4" w:rsidRDefault="00F712A7" w:rsidP="00F712A7">
            <w:pPr>
              <w:pStyle w:val="NormalWeb"/>
              <w:jc w:val="center"/>
              <w:rPr>
                <w:rFonts w:ascii="Arial" w:hAnsi="Arial" w:cs="Arial"/>
                <w:color w:val="000000"/>
                <w:sz w:val="18"/>
                <w:szCs w:val="18"/>
              </w:rPr>
            </w:pPr>
            <w:r w:rsidRPr="008259D4">
              <w:rPr>
                <w:rFonts w:ascii="Arial" w:hAnsi="Arial" w:cs="Arial"/>
                <w:color w:val="000000"/>
                <w:sz w:val="18"/>
                <w:szCs w:val="18"/>
              </w:rPr>
              <w:t>Accelerator Twiss parameters</w:t>
            </w:r>
          </w:p>
        </w:tc>
        <w:tc>
          <w:tcPr>
            <w:tcW w:w="1418" w:type="dxa"/>
            <w:gridSpan w:val="2"/>
            <w:vAlign w:val="center"/>
          </w:tcPr>
          <w:p w14:paraId="001D6FEE" w14:textId="77777777" w:rsidR="00F712A7" w:rsidRPr="008259D4" w:rsidRDefault="00F712A7" w:rsidP="00F712A7">
            <w:pPr>
              <w:pStyle w:val="NormalWeb"/>
              <w:jc w:val="center"/>
              <w:rPr>
                <w:rFonts w:ascii="Arial" w:hAnsi="Arial" w:cs="Arial"/>
                <w:color w:val="000000"/>
                <w:sz w:val="18"/>
                <w:szCs w:val="18"/>
              </w:rPr>
            </w:pPr>
            <w:r w:rsidRPr="008259D4">
              <w:rPr>
                <w:rFonts w:ascii="Arial" w:hAnsi="Arial" w:cs="Arial"/>
                <w:color w:val="000000"/>
                <w:sz w:val="18"/>
                <w:szCs w:val="18"/>
              </w:rPr>
              <w:t>Objectives</w:t>
            </w:r>
          </w:p>
        </w:tc>
      </w:tr>
      <w:tr w:rsidR="00F712A7" w14:paraId="3118D97A" w14:textId="77777777" w:rsidTr="00F712A7">
        <w:tc>
          <w:tcPr>
            <w:tcW w:w="959" w:type="dxa"/>
            <w:tcBorders>
              <w:top w:val="nil"/>
              <w:left w:val="nil"/>
              <w:bottom w:val="nil"/>
              <w:right w:val="nil"/>
            </w:tcBorders>
          </w:tcPr>
          <w:p w14:paraId="49CB5973" w14:textId="77777777" w:rsidR="00F712A7" w:rsidRDefault="00F712A7" w:rsidP="00932353">
            <w:pPr>
              <w:pStyle w:val="NormalWeb"/>
              <w:jc w:val="center"/>
              <w:rPr>
                <w:rFonts w:ascii="Calibri" w:hAnsi="Calibri"/>
                <w:color w:val="000000"/>
              </w:rPr>
            </w:pPr>
          </w:p>
        </w:tc>
        <w:tc>
          <w:tcPr>
            <w:tcW w:w="425" w:type="dxa"/>
            <w:tcBorders>
              <w:top w:val="nil"/>
              <w:left w:val="nil"/>
              <w:bottom w:val="nil"/>
              <w:right w:val="nil"/>
            </w:tcBorders>
          </w:tcPr>
          <w:p w14:paraId="19337B3D" w14:textId="77777777" w:rsidR="00F712A7" w:rsidRDefault="00F712A7" w:rsidP="00932353">
            <w:pPr>
              <w:pStyle w:val="NormalWeb"/>
              <w:jc w:val="center"/>
              <w:rPr>
                <w:rFonts w:ascii="Calibri" w:hAnsi="Calibri"/>
                <w:color w:val="000000"/>
              </w:rPr>
            </w:pPr>
          </w:p>
        </w:tc>
        <w:tc>
          <w:tcPr>
            <w:tcW w:w="1276" w:type="dxa"/>
            <w:tcBorders>
              <w:top w:val="nil"/>
              <w:left w:val="nil"/>
              <w:bottom w:val="single" w:sz="4" w:space="0" w:color="auto"/>
              <w:right w:val="single" w:sz="4" w:space="0" w:color="auto"/>
            </w:tcBorders>
          </w:tcPr>
          <w:p w14:paraId="670B9A6A" w14:textId="77777777" w:rsidR="00F712A7" w:rsidRPr="00F712A7" w:rsidRDefault="00F712A7" w:rsidP="00932353">
            <w:pPr>
              <w:pStyle w:val="NormalWeb"/>
              <w:jc w:val="center"/>
              <w:rPr>
                <w:rFonts w:ascii="Calibri" w:hAnsi="Calibri"/>
                <w:color w:val="000000"/>
                <w:sz w:val="18"/>
                <w:szCs w:val="18"/>
              </w:rPr>
            </w:pPr>
          </w:p>
        </w:tc>
        <w:tc>
          <w:tcPr>
            <w:tcW w:w="1211" w:type="dxa"/>
            <w:tcBorders>
              <w:left w:val="single" w:sz="4" w:space="0" w:color="auto"/>
            </w:tcBorders>
            <w:vAlign w:val="center"/>
          </w:tcPr>
          <w:p w14:paraId="432FCABF" w14:textId="77777777" w:rsidR="00F712A7" w:rsidRPr="00F712A7" w:rsidRDefault="00F712A7" w:rsidP="00F712A7">
            <w:pPr>
              <w:pStyle w:val="NormalWeb"/>
              <w:jc w:val="center"/>
              <w:rPr>
                <w:rFonts w:ascii="Calibri" w:hAnsi="Calibri"/>
                <w:color w:val="000000"/>
                <w:sz w:val="18"/>
                <w:szCs w:val="18"/>
              </w:rPr>
            </w:pPr>
            <w:r w:rsidRPr="00F712A7">
              <w:rPr>
                <w:rFonts w:ascii="Calibri" w:hAnsi="Calibri"/>
                <w:color w:val="000000"/>
                <w:position w:val="-12"/>
                <w:sz w:val="18"/>
                <w:szCs w:val="18"/>
              </w:rPr>
              <w:object w:dxaOrig="380" w:dyaOrig="360" w14:anchorId="0E481894">
                <v:shape id="_x0000_i1031" type="#_x0000_t75" style="width:19pt;height:17.85pt" o:ole="">
                  <v:imagedata r:id="rId52" o:title=""/>
                </v:shape>
                <o:OLEObject Type="Embed" ProgID="Equation.DSMT4" ShapeID="_x0000_i1031" DrawAspect="Content" ObjectID="_1638083006" r:id="rId64"/>
              </w:object>
            </w:r>
          </w:p>
        </w:tc>
        <w:tc>
          <w:tcPr>
            <w:tcW w:w="1057" w:type="dxa"/>
            <w:vAlign w:val="center"/>
          </w:tcPr>
          <w:p w14:paraId="1B81CCFE" w14:textId="77777777" w:rsidR="00F712A7" w:rsidRPr="00F712A7" w:rsidRDefault="00F712A7" w:rsidP="00F712A7">
            <w:pPr>
              <w:pStyle w:val="NormalWeb"/>
              <w:jc w:val="center"/>
              <w:rPr>
                <w:rFonts w:ascii="Calibri" w:hAnsi="Calibri"/>
                <w:color w:val="000000"/>
                <w:sz w:val="18"/>
                <w:szCs w:val="18"/>
              </w:rPr>
            </w:pPr>
            <w:r w:rsidRPr="00F712A7">
              <w:rPr>
                <w:rFonts w:ascii="Calibri" w:hAnsi="Calibri"/>
                <w:color w:val="000000"/>
                <w:position w:val="-14"/>
                <w:sz w:val="18"/>
                <w:szCs w:val="18"/>
              </w:rPr>
              <w:object w:dxaOrig="400" w:dyaOrig="380" w14:anchorId="7EE3AD8B">
                <v:shape id="_x0000_i1032" type="#_x0000_t75" style="width:20.1pt;height:19pt" o:ole="">
                  <v:imagedata r:id="rId54" o:title=""/>
                </v:shape>
                <o:OLEObject Type="Embed" ProgID="Equation.DSMT4" ShapeID="_x0000_i1032" DrawAspect="Content" ObjectID="_1638083007" r:id="rId65"/>
              </w:object>
            </w:r>
          </w:p>
        </w:tc>
        <w:tc>
          <w:tcPr>
            <w:tcW w:w="709" w:type="dxa"/>
            <w:vAlign w:val="center"/>
          </w:tcPr>
          <w:p w14:paraId="5DA1EA50" w14:textId="77777777" w:rsidR="00F712A7" w:rsidRPr="00F712A7" w:rsidRDefault="00F712A7" w:rsidP="00F712A7">
            <w:pPr>
              <w:pStyle w:val="NormalWeb"/>
              <w:jc w:val="center"/>
              <w:rPr>
                <w:rFonts w:ascii="Calibri" w:hAnsi="Calibri"/>
                <w:color w:val="000000"/>
                <w:sz w:val="18"/>
                <w:szCs w:val="18"/>
              </w:rPr>
            </w:pPr>
            <w:r w:rsidRPr="00F712A7">
              <w:rPr>
                <w:rFonts w:ascii="Calibri" w:hAnsi="Calibri"/>
                <w:color w:val="000000"/>
                <w:position w:val="-12"/>
                <w:sz w:val="18"/>
                <w:szCs w:val="18"/>
              </w:rPr>
              <w:object w:dxaOrig="279" w:dyaOrig="360" w14:anchorId="7F85AE25">
                <v:shape id="_x0000_i1033" type="#_x0000_t75" style="width:14.5pt;height:17.85pt" o:ole="">
                  <v:imagedata r:id="rId56" o:title=""/>
                </v:shape>
                <o:OLEObject Type="Embed" ProgID="Equation.DSMT4" ShapeID="_x0000_i1033" DrawAspect="Content" ObjectID="_1638083008" r:id="rId66"/>
              </w:object>
            </w:r>
          </w:p>
        </w:tc>
        <w:tc>
          <w:tcPr>
            <w:tcW w:w="708" w:type="dxa"/>
            <w:vAlign w:val="center"/>
          </w:tcPr>
          <w:p w14:paraId="27A6E830" w14:textId="77777777" w:rsidR="00F712A7" w:rsidRPr="00F712A7" w:rsidRDefault="00F712A7" w:rsidP="00F712A7">
            <w:pPr>
              <w:pStyle w:val="NormalWeb"/>
              <w:jc w:val="center"/>
              <w:rPr>
                <w:rFonts w:ascii="Calibri" w:hAnsi="Calibri"/>
                <w:color w:val="000000"/>
                <w:sz w:val="18"/>
                <w:szCs w:val="18"/>
              </w:rPr>
            </w:pPr>
            <w:r w:rsidRPr="00F712A7">
              <w:rPr>
                <w:rFonts w:ascii="Calibri" w:hAnsi="Calibri"/>
                <w:color w:val="000000"/>
                <w:position w:val="-12"/>
                <w:sz w:val="18"/>
                <w:szCs w:val="18"/>
              </w:rPr>
              <w:object w:dxaOrig="360" w:dyaOrig="360" w14:anchorId="4676BD00">
                <v:shape id="_x0000_i1034" type="#_x0000_t75" style="width:17.85pt;height:17.85pt" o:ole="">
                  <v:imagedata r:id="rId58" o:title=""/>
                </v:shape>
                <o:OLEObject Type="Embed" ProgID="Equation.DSMT4" ShapeID="_x0000_i1034" DrawAspect="Content" ObjectID="_1638083009" r:id="rId67"/>
              </w:object>
            </w:r>
          </w:p>
        </w:tc>
        <w:tc>
          <w:tcPr>
            <w:tcW w:w="709" w:type="dxa"/>
            <w:vAlign w:val="center"/>
          </w:tcPr>
          <w:p w14:paraId="49264D35" w14:textId="77777777" w:rsidR="00F712A7" w:rsidRPr="00F712A7" w:rsidRDefault="00F712A7" w:rsidP="00F712A7">
            <w:pPr>
              <w:pStyle w:val="NormalWeb"/>
              <w:jc w:val="center"/>
              <w:rPr>
                <w:rFonts w:ascii="Calibri" w:hAnsi="Calibri"/>
                <w:color w:val="000000"/>
                <w:sz w:val="18"/>
                <w:szCs w:val="18"/>
              </w:rPr>
            </w:pPr>
            <w:r w:rsidRPr="00F712A7">
              <w:rPr>
                <w:rFonts w:ascii="Calibri" w:hAnsi="Calibri"/>
                <w:color w:val="000000"/>
                <w:position w:val="-12"/>
                <w:sz w:val="18"/>
                <w:szCs w:val="18"/>
              </w:rPr>
              <w:object w:dxaOrig="300" w:dyaOrig="360" w14:anchorId="543D70B5">
                <v:shape id="_x0000_i1035" type="#_x0000_t75" style="width:15.05pt;height:17.85pt" o:ole="">
                  <v:imagedata r:id="rId60" o:title=""/>
                </v:shape>
                <o:OLEObject Type="Embed" ProgID="Equation.DSMT4" ShapeID="_x0000_i1035" DrawAspect="Content" ObjectID="_1638083010" r:id="rId68"/>
              </w:object>
            </w:r>
          </w:p>
        </w:tc>
        <w:tc>
          <w:tcPr>
            <w:tcW w:w="709" w:type="dxa"/>
            <w:vAlign w:val="center"/>
          </w:tcPr>
          <w:p w14:paraId="5D6CC6F0" w14:textId="77777777" w:rsidR="00F712A7" w:rsidRPr="00F712A7" w:rsidRDefault="00F712A7" w:rsidP="00F712A7">
            <w:pPr>
              <w:pStyle w:val="NormalWeb"/>
              <w:jc w:val="center"/>
              <w:rPr>
                <w:rFonts w:ascii="Calibri" w:hAnsi="Calibri"/>
                <w:color w:val="000000"/>
                <w:sz w:val="18"/>
                <w:szCs w:val="18"/>
              </w:rPr>
            </w:pPr>
            <w:r w:rsidRPr="00F712A7">
              <w:rPr>
                <w:rFonts w:ascii="Calibri" w:hAnsi="Calibri"/>
                <w:color w:val="000000"/>
                <w:position w:val="-14"/>
                <w:sz w:val="18"/>
                <w:szCs w:val="18"/>
              </w:rPr>
              <w:object w:dxaOrig="320" w:dyaOrig="380" w14:anchorId="5419A313">
                <v:shape id="_x0000_i1036" type="#_x0000_t75" style="width:15.65pt;height:19pt" o:ole="">
                  <v:imagedata r:id="rId62" o:title=""/>
                </v:shape>
                <o:OLEObject Type="Embed" ProgID="Equation.DSMT4" ShapeID="_x0000_i1036" DrawAspect="Content" ObjectID="_1638083011" r:id="rId69"/>
              </w:object>
            </w:r>
          </w:p>
        </w:tc>
      </w:tr>
      <w:tr w:rsidR="00F712A7" w14:paraId="7EABA547" w14:textId="77777777" w:rsidTr="00F712A7">
        <w:tc>
          <w:tcPr>
            <w:tcW w:w="959" w:type="dxa"/>
            <w:tcBorders>
              <w:top w:val="nil"/>
              <w:left w:val="nil"/>
              <w:bottom w:val="nil"/>
              <w:right w:val="nil"/>
            </w:tcBorders>
          </w:tcPr>
          <w:p w14:paraId="215BF391" w14:textId="77777777" w:rsidR="00F712A7" w:rsidRPr="009A4E64" w:rsidRDefault="00F712A7" w:rsidP="00932353">
            <w:pPr>
              <w:pStyle w:val="NormalWeb"/>
              <w:jc w:val="center"/>
              <w:rPr>
                <w:rFonts w:ascii="Calibri" w:hAnsi="Calibri"/>
                <w:color w:val="000000"/>
                <w:sz w:val="16"/>
                <w:szCs w:val="16"/>
              </w:rPr>
            </w:pPr>
          </w:p>
        </w:tc>
        <w:tc>
          <w:tcPr>
            <w:tcW w:w="425" w:type="dxa"/>
            <w:tcBorders>
              <w:top w:val="nil"/>
              <w:left w:val="nil"/>
              <w:bottom w:val="nil"/>
              <w:right w:val="single" w:sz="4" w:space="0" w:color="auto"/>
            </w:tcBorders>
          </w:tcPr>
          <w:p w14:paraId="5F9BB7C6" w14:textId="77777777" w:rsidR="00F712A7" w:rsidRPr="009A4E64" w:rsidRDefault="00F712A7" w:rsidP="00932353">
            <w:pPr>
              <w:pStyle w:val="NormalWeb"/>
              <w:jc w:val="center"/>
              <w:rPr>
                <w:rFonts w:ascii="Calibri" w:hAnsi="Calibri"/>
                <w:color w:val="000000"/>
                <w:sz w:val="16"/>
                <w:szCs w:val="16"/>
              </w:rPr>
            </w:pPr>
          </w:p>
        </w:tc>
        <w:tc>
          <w:tcPr>
            <w:tcW w:w="1276" w:type="dxa"/>
            <w:tcBorders>
              <w:top w:val="single" w:sz="4" w:space="0" w:color="auto"/>
              <w:left w:val="single" w:sz="4" w:space="0" w:color="auto"/>
              <w:bottom w:val="single" w:sz="4" w:space="0" w:color="auto"/>
              <w:right w:val="single" w:sz="4" w:space="0" w:color="auto"/>
            </w:tcBorders>
            <w:vAlign w:val="center"/>
          </w:tcPr>
          <w:p w14:paraId="73E60650" w14:textId="3D38342B" w:rsidR="00F712A7" w:rsidRPr="00F712A7" w:rsidRDefault="00F712A7" w:rsidP="00F712A7">
            <w:pPr>
              <w:pStyle w:val="NormalWeb"/>
              <w:jc w:val="center"/>
              <w:rPr>
                <w:rFonts w:ascii="Arial" w:hAnsi="Arial" w:cs="Arial"/>
                <w:color w:val="000000"/>
                <w:sz w:val="18"/>
                <w:szCs w:val="18"/>
              </w:rPr>
            </w:pPr>
            <w:r w:rsidRPr="00F712A7">
              <w:rPr>
                <w:rFonts w:ascii="Arial" w:hAnsi="Arial" w:cs="Arial"/>
                <w:color w:val="000000"/>
                <w:sz w:val="18"/>
                <w:szCs w:val="18"/>
              </w:rPr>
              <w:t>start (spoiled)</w:t>
            </w:r>
          </w:p>
        </w:tc>
        <w:tc>
          <w:tcPr>
            <w:tcW w:w="1211" w:type="dxa"/>
            <w:tcBorders>
              <w:left w:val="single" w:sz="4" w:space="0" w:color="auto"/>
            </w:tcBorders>
            <w:vAlign w:val="center"/>
          </w:tcPr>
          <w:p w14:paraId="5A8D0DAB" w14:textId="77777777" w:rsidR="00F712A7" w:rsidRPr="00F712A7" w:rsidRDefault="00F712A7" w:rsidP="00F712A7">
            <w:pPr>
              <w:pStyle w:val="NormalWeb"/>
              <w:jc w:val="center"/>
              <w:rPr>
                <w:rFonts w:ascii="Arial" w:hAnsi="Arial" w:cs="Arial"/>
                <w:color w:val="000000"/>
                <w:sz w:val="18"/>
                <w:szCs w:val="18"/>
              </w:rPr>
            </w:pPr>
            <w:r w:rsidRPr="00F712A7">
              <w:rPr>
                <w:rFonts w:ascii="Arial" w:hAnsi="Arial" w:cs="Arial"/>
                <w:color w:val="000000"/>
                <w:sz w:val="18"/>
                <w:szCs w:val="18"/>
              </w:rPr>
              <w:t>9.06</w:t>
            </w:r>
          </w:p>
        </w:tc>
        <w:tc>
          <w:tcPr>
            <w:tcW w:w="1057" w:type="dxa"/>
            <w:vAlign w:val="center"/>
          </w:tcPr>
          <w:p w14:paraId="70523475" w14:textId="77777777" w:rsidR="00F712A7" w:rsidRPr="00F712A7" w:rsidRDefault="00F712A7" w:rsidP="00F712A7">
            <w:pPr>
              <w:pStyle w:val="NormalWeb"/>
              <w:jc w:val="center"/>
              <w:rPr>
                <w:rFonts w:ascii="Arial" w:hAnsi="Arial" w:cs="Arial"/>
                <w:color w:val="000000"/>
                <w:sz w:val="18"/>
                <w:szCs w:val="18"/>
              </w:rPr>
            </w:pPr>
            <w:r w:rsidRPr="00F712A7">
              <w:rPr>
                <w:rFonts w:ascii="Arial" w:hAnsi="Arial" w:cs="Arial"/>
                <w:color w:val="000000"/>
                <w:sz w:val="18"/>
                <w:szCs w:val="18"/>
              </w:rPr>
              <w:t>9.63</w:t>
            </w:r>
          </w:p>
        </w:tc>
        <w:tc>
          <w:tcPr>
            <w:tcW w:w="709" w:type="dxa"/>
            <w:vAlign w:val="center"/>
          </w:tcPr>
          <w:p w14:paraId="1CB35674" w14:textId="77777777" w:rsidR="00F712A7" w:rsidRPr="00F712A7" w:rsidRDefault="00F712A7" w:rsidP="00F712A7">
            <w:pPr>
              <w:pStyle w:val="NormalWeb"/>
              <w:jc w:val="center"/>
              <w:rPr>
                <w:rFonts w:ascii="Arial" w:hAnsi="Arial" w:cs="Arial"/>
                <w:color w:val="000000"/>
                <w:sz w:val="18"/>
                <w:szCs w:val="18"/>
              </w:rPr>
            </w:pPr>
            <w:r w:rsidRPr="00F712A7">
              <w:rPr>
                <w:rFonts w:ascii="Arial" w:hAnsi="Arial" w:cs="Arial"/>
                <w:color w:val="000000"/>
                <w:sz w:val="18"/>
                <w:szCs w:val="18"/>
              </w:rPr>
              <w:t>1.29</w:t>
            </w:r>
          </w:p>
        </w:tc>
        <w:tc>
          <w:tcPr>
            <w:tcW w:w="708" w:type="dxa"/>
            <w:vAlign w:val="center"/>
          </w:tcPr>
          <w:p w14:paraId="270873FD" w14:textId="77777777" w:rsidR="00F712A7" w:rsidRPr="00F712A7" w:rsidRDefault="00F712A7" w:rsidP="00F712A7">
            <w:pPr>
              <w:pStyle w:val="NormalWeb"/>
              <w:jc w:val="center"/>
              <w:rPr>
                <w:rFonts w:ascii="Arial" w:hAnsi="Arial" w:cs="Arial"/>
                <w:color w:val="000000"/>
                <w:sz w:val="18"/>
                <w:szCs w:val="18"/>
              </w:rPr>
            </w:pPr>
            <w:r w:rsidRPr="00F712A7">
              <w:rPr>
                <w:rFonts w:ascii="Arial" w:hAnsi="Arial" w:cs="Arial"/>
                <w:color w:val="000000"/>
                <w:sz w:val="18"/>
                <w:szCs w:val="18"/>
              </w:rPr>
              <w:t>0.07</w:t>
            </w:r>
          </w:p>
        </w:tc>
        <w:tc>
          <w:tcPr>
            <w:tcW w:w="709" w:type="dxa"/>
            <w:vAlign w:val="center"/>
          </w:tcPr>
          <w:p w14:paraId="0A566E35" w14:textId="77777777" w:rsidR="00F712A7" w:rsidRPr="00F712A7" w:rsidRDefault="00F712A7" w:rsidP="00F712A7">
            <w:pPr>
              <w:pStyle w:val="NormalWeb"/>
              <w:jc w:val="center"/>
              <w:rPr>
                <w:rFonts w:ascii="Arial" w:hAnsi="Arial" w:cs="Arial"/>
                <w:color w:val="000000"/>
                <w:sz w:val="18"/>
                <w:szCs w:val="18"/>
              </w:rPr>
            </w:pPr>
            <w:r w:rsidRPr="00F712A7">
              <w:rPr>
                <w:rFonts w:ascii="Arial" w:hAnsi="Arial" w:cs="Arial"/>
                <w:color w:val="000000"/>
                <w:sz w:val="18"/>
                <w:szCs w:val="18"/>
              </w:rPr>
              <w:t>55.12</w:t>
            </w:r>
          </w:p>
        </w:tc>
        <w:tc>
          <w:tcPr>
            <w:tcW w:w="709" w:type="dxa"/>
            <w:vAlign w:val="center"/>
          </w:tcPr>
          <w:p w14:paraId="30CE8AB2" w14:textId="77777777" w:rsidR="00F712A7" w:rsidRPr="00F712A7" w:rsidRDefault="00F712A7" w:rsidP="00F712A7">
            <w:pPr>
              <w:pStyle w:val="NormalWeb"/>
              <w:jc w:val="center"/>
              <w:rPr>
                <w:rFonts w:ascii="Arial" w:hAnsi="Arial" w:cs="Arial"/>
                <w:color w:val="000000"/>
                <w:sz w:val="18"/>
                <w:szCs w:val="18"/>
              </w:rPr>
            </w:pPr>
            <w:r w:rsidRPr="00F712A7">
              <w:rPr>
                <w:rFonts w:ascii="Arial" w:hAnsi="Arial" w:cs="Arial"/>
                <w:color w:val="000000"/>
                <w:sz w:val="18"/>
                <w:szCs w:val="18"/>
              </w:rPr>
              <w:t>2.31</w:t>
            </w:r>
          </w:p>
        </w:tc>
      </w:tr>
      <w:tr w:rsidR="00F712A7" w14:paraId="0852CD49" w14:textId="77777777" w:rsidTr="00F712A7">
        <w:tc>
          <w:tcPr>
            <w:tcW w:w="959" w:type="dxa"/>
            <w:tcBorders>
              <w:top w:val="nil"/>
              <w:left w:val="nil"/>
              <w:bottom w:val="nil"/>
              <w:right w:val="nil"/>
            </w:tcBorders>
          </w:tcPr>
          <w:p w14:paraId="19F09419" w14:textId="77777777" w:rsidR="00F712A7" w:rsidRPr="009A4E64" w:rsidRDefault="00F712A7" w:rsidP="00932353">
            <w:pPr>
              <w:pStyle w:val="NormalWeb"/>
              <w:jc w:val="center"/>
              <w:rPr>
                <w:rFonts w:ascii="Calibri" w:hAnsi="Calibri"/>
                <w:color w:val="000000"/>
                <w:sz w:val="16"/>
                <w:szCs w:val="16"/>
              </w:rPr>
            </w:pPr>
          </w:p>
        </w:tc>
        <w:tc>
          <w:tcPr>
            <w:tcW w:w="425" w:type="dxa"/>
            <w:tcBorders>
              <w:top w:val="nil"/>
              <w:left w:val="nil"/>
              <w:bottom w:val="nil"/>
              <w:right w:val="single" w:sz="4" w:space="0" w:color="auto"/>
            </w:tcBorders>
          </w:tcPr>
          <w:p w14:paraId="3D6E4DF0" w14:textId="77777777" w:rsidR="00F712A7" w:rsidRPr="009A4E64" w:rsidRDefault="00F712A7" w:rsidP="00932353">
            <w:pPr>
              <w:pStyle w:val="NormalWeb"/>
              <w:jc w:val="center"/>
              <w:rPr>
                <w:rFonts w:ascii="Calibri" w:hAnsi="Calibri"/>
                <w:color w:val="000000"/>
                <w:sz w:val="16"/>
                <w:szCs w:val="16"/>
              </w:rPr>
            </w:pPr>
          </w:p>
        </w:tc>
        <w:tc>
          <w:tcPr>
            <w:tcW w:w="1276" w:type="dxa"/>
            <w:tcBorders>
              <w:top w:val="single" w:sz="4" w:space="0" w:color="auto"/>
              <w:left w:val="single" w:sz="4" w:space="0" w:color="auto"/>
              <w:bottom w:val="single" w:sz="4" w:space="0" w:color="auto"/>
              <w:right w:val="single" w:sz="4" w:space="0" w:color="auto"/>
            </w:tcBorders>
            <w:vAlign w:val="center"/>
          </w:tcPr>
          <w:p w14:paraId="4BB0B545" w14:textId="0DF15C43" w:rsidR="00F712A7" w:rsidRPr="00F712A7" w:rsidRDefault="00F712A7" w:rsidP="00F712A7">
            <w:pPr>
              <w:pStyle w:val="NormalWeb"/>
              <w:jc w:val="center"/>
              <w:rPr>
                <w:rFonts w:ascii="Arial" w:hAnsi="Arial" w:cs="Arial"/>
                <w:color w:val="000000"/>
                <w:sz w:val="18"/>
                <w:szCs w:val="18"/>
              </w:rPr>
            </w:pPr>
            <w:r w:rsidRPr="00F712A7">
              <w:rPr>
                <w:rFonts w:ascii="Arial" w:hAnsi="Arial" w:cs="Arial"/>
                <w:color w:val="000000"/>
                <w:sz w:val="18"/>
                <w:szCs w:val="18"/>
              </w:rPr>
              <w:t>end</w:t>
            </w:r>
          </w:p>
        </w:tc>
        <w:tc>
          <w:tcPr>
            <w:tcW w:w="1211" w:type="dxa"/>
            <w:tcBorders>
              <w:left w:val="single" w:sz="4" w:space="0" w:color="auto"/>
            </w:tcBorders>
            <w:vAlign w:val="center"/>
          </w:tcPr>
          <w:p w14:paraId="55270409" w14:textId="77777777" w:rsidR="00F712A7" w:rsidRPr="00F712A7" w:rsidRDefault="00F712A7" w:rsidP="00F712A7">
            <w:pPr>
              <w:pStyle w:val="NormalWeb"/>
              <w:jc w:val="center"/>
              <w:rPr>
                <w:rFonts w:ascii="Arial" w:hAnsi="Arial" w:cs="Arial"/>
                <w:color w:val="000000"/>
                <w:sz w:val="18"/>
                <w:szCs w:val="18"/>
              </w:rPr>
            </w:pPr>
            <w:r w:rsidRPr="00F712A7">
              <w:rPr>
                <w:rFonts w:ascii="Arial" w:hAnsi="Arial" w:cs="Arial"/>
                <w:color w:val="000000"/>
                <w:sz w:val="18"/>
                <w:szCs w:val="18"/>
              </w:rPr>
              <w:t>10.84</w:t>
            </w:r>
          </w:p>
        </w:tc>
        <w:tc>
          <w:tcPr>
            <w:tcW w:w="1057" w:type="dxa"/>
            <w:vAlign w:val="center"/>
          </w:tcPr>
          <w:p w14:paraId="54D2C3A8" w14:textId="77777777" w:rsidR="00F712A7" w:rsidRPr="00F712A7" w:rsidRDefault="00F712A7" w:rsidP="00F712A7">
            <w:pPr>
              <w:pStyle w:val="NormalWeb"/>
              <w:jc w:val="center"/>
              <w:rPr>
                <w:rFonts w:ascii="Arial" w:hAnsi="Arial" w:cs="Arial"/>
                <w:color w:val="000000"/>
                <w:sz w:val="18"/>
                <w:szCs w:val="18"/>
              </w:rPr>
            </w:pPr>
            <w:r w:rsidRPr="00F712A7">
              <w:rPr>
                <w:rFonts w:ascii="Arial" w:hAnsi="Arial" w:cs="Arial"/>
                <w:color w:val="000000"/>
                <w:sz w:val="18"/>
                <w:szCs w:val="18"/>
              </w:rPr>
              <w:t>3.30</w:t>
            </w:r>
          </w:p>
        </w:tc>
        <w:tc>
          <w:tcPr>
            <w:tcW w:w="709" w:type="dxa"/>
            <w:vAlign w:val="center"/>
          </w:tcPr>
          <w:p w14:paraId="34A8DD92" w14:textId="77777777" w:rsidR="00F712A7" w:rsidRPr="00F712A7" w:rsidRDefault="00F712A7" w:rsidP="00F712A7">
            <w:pPr>
              <w:pStyle w:val="NormalWeb"/>
              <w:jc w:val="center"/>
              <w:rPr>
                <w:rFonts w:ascii="Arial" w:hAnsi="Arial" w:cs="Arial"/>
                <w:color w:val="000000"/>
                <w:sz w:val="18"/>
                <w:szCs w:val="18"/>
              </w:rPr>
            </w:pPr>
            <w:r w:rsidRPr="00F712A7">
              <w:rPr>
                <w:rFonts w:ascii="Arial" w:hAnsi="Arial" w:cs="Arial"/>
                <w:color w:val="000000"/>
                <w:sz w:val="18"/>
                <w:szCs w:val="18"/>
              </w:rPr>
              <w:t>-1e-5</w:t>
            </w:r>
          </w:p>
        </w:tc>
        <w:tc>
          <w:tcPr>
            <w:tcW w:w="708" w:type="dxa"/>
            <w:vAlign w:val="center"/>
          </w:tcPr>
          <w:p w14:paraId="4D490633" w14:textId="77777777" w:rsidR="00F712A7" w:rsidRPr="00F712A7" w:rsidRDefault="00F712A7" w:rsidP="00F712A7">
            <w:pPr>
              <w:pStyle w:val="NormalWeb"/>
              <w:jc w:val="center"/>
              <w:rPr>
                <w:rFonts w:ascii="Arial" w:hAnsi="Arial" w:cs="Arial"/>
                <w:color w:val="000000"/>
                <w:sz w:val="18"/>
                <w:szCs w:val="18"/>
              </w:rPr>
            </w:pPr>
            <w:r w:rsidRPr="00F712A7">
              <w:rPr>
                <w:rFonts w:ascii="Arial" w:hAnsi="Arial" w:cs="Arial"/>
                <w:color w:val="000000"/>
                <w:sz w:val="18"/>
                <w:szCs w:val="18"/>
              </w:rPr>
              <w:t>8e-6</w:t>
            </w:r>
          </w:p>
        </w:tc>
        <w:tc>
          <w:tcPr>
            <w:tcW w:w="709" w:type="dxa"/>
            <w:vAlign w:val="center"/>
          </w:tcPr>
          <w:p w14:paraId="057FBC68" w14:textId="77777777" w:rsidR="00F712A7" w:rsidRPr="00F712A7" w:rsidRDefault="00F712A7" w:rsidP="00F712A7">
            <w:pPr>
              <w:pStyle w:val="NormalWeb"/>
              <w:jc w:val="center"/>
              <w:rPr>
                <w:rFonts w:ascii="Arial" w:hAnsi="Arial" w:cs="Arial"/>
                <w:color w:val="000000"/>
                <w:sz w:val="18"/>
                <w:szCs w:val="18"/>
              </w:rPr>
            </w:pPr>
            <w:r w:rsidRPr="00F712A7">
              <w:rPr>
                <w:rFonts w:ascii="Arial" w:hAnsi="Arial" w:cs="Arial"/>
                <w:color w:val="000000"/>
                <w:sz w:val="18"/>
                <w:szCs w:val="18"/>
              </w:rPr>
              <w:t>3.15</w:t>
            </w:r>
          </w:p>
        </w:tc>
        <w:tc>
          <w:tcPr>
            <w:tcW w:w="709" w:type="dxa"/>
            <w:vAlign w:val="center"/>
          </w:tcPr>
          <w:p w14:paraId="106B8826" w14:textId="77777777" w:rsidR="00F712A7" w:rsidRPr="00F712A7" w:rsidRDefault="00F712A7" w:rsidP="00F712A7">
            <w:pPr>
              <w:pStyle w:val="NormalWeb"/>
              <w:jc w:val="center"/>
              <w:rPr>
                <w:rFonts w:ascii="Arial" w:hAnsi="Arial" w:cs="Arial"/>
                <w:color w:val="000000"/>
                <w:sz w:val="18"/>
                <w:szCs w:val="18"/>
              </w:rPr>
            </w:pPr>
            <w:r w:rsidRPr="00F712A7">
              <w:rPr>
                <w:rFonts w:ascii="Arial" w:hAnsi="Arial" w:cs="Arial"/>
                <w:color w:val="000000"/>
                <w:sz w:val="18"/>
                <w:szCs w:val="18"/>
              </w:rPr>
              <w:t>1.81</w:t>
            </w:r>
          </w:p>
        </w:tc>
      </w:tr>
    </w:tbl>
    <w:p w14:paraId="3133D8CC" w14:textId="77777777" w:rsidR="00F712A7" w:rsidRDefault="00F712A7" w:rsidP="00380539">
      <w:pPr>
        <w:widowControl w:val="0"/>
        <w:autoSpaceDE w:val="0"/>
        <w:autoSpaceDN w:val="0"/>
        <w:adjustRightInd w:val="0"/>
        <w:spacing w:after="0" w:line="240" w:lineRule="auto"/>
        <w:rPr>
          <w:sz w:val="24"/>
          <w:szCs w:val="24"/>
          <w:lang w:val="en-US"/>
        </w:rPr>
      </w:pPr>
    </w:p>
    <w:p w14:paraId="7776A774" w14:textId="77777777" w:rsidR="00F712A7" w:rsidRDefault="00F712A7" w:rsidP="00380539">
      <w:pPr>
        <w:widowControl w:val="0"/>
        <w:autoSpaceDE w:val="0"/>
        <w:autoSpaceDN w:val="0"/>
        <w:adjustRightInd w:val="0"/>
        <w:spacing w:after="0" w:line="240" w:lineRule="auto"/>
        <w:rPr>
          <w:sz w:val="24"/>
          <w:szCs w:val="24"/>
          <w:lang w:val="en-US"/>
        </w:rPr>
      </w:pPr>
    </w:p>
    <w:p w14:paraId="178ACA3F" w14:textId="77177E68" w:rsidR="00F712A7" w:rsidRDefault="00EE08DB" w:rsidP="00380539">
      <w:pPr>
        <w:widowControl w:val="0"/>
        <w:autoSpaceDE w:val="0"/>
        <w:autoSpaceDN w:val="0"/>
        <w:adjustRightInd w:val="0"/>
        <w:spacing w:after="0" w:line="240" w:lineRule="auto"/>
        <w:rPr>
          <w:sz w:val="24"/>
          <w:szCs w:val="24"/>
          <w:lang w:val="en-US"/>
        </w:rPr>
      </w:pPr>
      <w:commentRangeStart w:id="67"/>
      <w:r>
        <w:rPr>
          <w:sz w:val="24"/>
          <w:szCs w:val="24"/>
          <w:lang w:val="en-US"/>
        </w:rPr>
        <w:t xml:space="preserve">The scope of this paper is limited to show that a set </w:t>
      </w:r>
      <w:r w:rsidRPr="00EE08DB">
        <w:rPr>
          <w:sz w:val="24"/>
          <w:szCs w:val="24"/>
          <w:lang w:val="en-US"/>
        </w:rPr>
        <w:t xml:space="preserve">of Twiss parameter values exists that can achieve an </w:t>
      </w:r>
      <w:proofErr w:type="spellStart"/>
      <w:r w:rsidRPr="00EE08DB">
        <w:rPr>
          <w:sz w:val="24"/>
          <w:szCs w:val="24"/>
          <w:lang w:val="en-US"/>
        </w:rPr>
        <w:t>optimisation</w:t>
      </w:r>
      <w:proofErr w:type="spellEnd"/>
      <w:r w:rsidRPr="00EE08DB">
        <w:rPr>
          <w:sz w:val="24"/>
          <w:szCs w:val="24"/>
          <w:lang w:val="en-US"/>
        </w:rPr>
        <w:t xml:space="preserve"> under appropriate circumstances (</w:t>
      </w:r>
      <w:r w:rsidRPr="008259D4">
        <w:rPr>
          <w:i/>
          <w:sz w:val="24"/>
          <w:szCs w:val="24"/>
          <w:lang w:val="en-US"/>
        </w:rPr>
        <w:t>e.g.</w:t>
      </w:r>
      <w:r>
        <w:rPr>
          <w:sz w:val="24"/>
          <w:szCs w:val="24"/>
          <w:lang w:val="en-US"/>
        </w:rPr>
        <w:t xml:space="preserve"> the beamline has been initially </w:t>
      </w:r>
      <w:proofErr w:type="spellStart"/>
      <w:r>
        <w:rPr>
          <w:sz w:val="24"/>
          <w:szCs w:val="24"/>
          <w:lang w:val="en-US"/>
        </w:rPr>
        <w:t>optimised</w:t>
      </w:r>
      <w:proofErr w:type="spellEnd"/>
      <w:r w:rsidRPr="00EE08DB">
        <w:rPr>
          <w:sz w:val="24"/>
          <w:szCs w:val="24"/>
          <w:lang w:val="en-US"/>
        </w:rPr>
        <w:t xml:space="preserve">). </w:t>
      </w:r>
      <w:r>
        <w:rPr>
          <w:sz w:val="24"/>
          <w:szCs w:val="24"/>
          <w:lang w:val="en-US"/>
        </w:rPr>
        <w:t>D</w:t>
      </w:r>
      <w:r w:rsidRPr="00EE08DB">
        <w:rPr>
          <w:sz w:val="24"/>
          <w:szCs w:val="24"/>
          <w:lang w:val="en-US"/>
        </w:rPr>
        <w:t>eciding which set of beta values to choose, requires other considerations</w:t>
      </w:r>
      <w:r>
        <w:rPr>
          <w:sz w:val="24"/>
          <w:szCs w:val="24"/>
          <w:lang w:val="en-US"/>
        </w:rPr>
        <w:t xml:space="preserve"> </w:t>
      </w:r>
      <w:r w:rsidRPr="00EE08DB">
        <w:rPr>
          <w:sz w:val="24"/>
          <w:szCs w:val="24"/>
          <w:lang w:val="en-US"/>
        </w:rPr>
        <w:t>beyond the scope of this work, namely</w:t>
      </w:r>
      <w:r w:rsidR="008259D4">
        <w:rPr>
          <w:sz w:val="24"/>
          <w:szCs w:val="24"/>
          <w:lang w:val="en-US"/>
        </w:rPr>
        <w:t xml:space="preserve"> since</w:t>
      </w:r>
      <w:r w:rsidRPr="00EE08DB">
        <w:rPr>
          <w:sz w:val="24"/>
          <w:szCs w:val="24"/>
          <w:lang w:val="en-US"/>
        </w:rPr>
        <w:t xml:space="preserve"> </w:t>
      </w:r>
      <w:r w:rsidR="008259D4">
        <w:rPr>
          <w:sz w:val="24"/>
          <w:szCs w:val="24"/>
          <w:lang w:val="en-US"/>
        </w:rPr>
        <w:t>a</w:t>
      </w:r>
      <w:r w:rsidRPr="00EE08DB">
        <w:rPr>
          <w:sz w:val="24"/>
          <w:szCs w:val="24"/>
          <w:lang w:val="en-US"/>
        </w:rPr>
        <w:t xml:space="preserve"> selected set of Twiss parameters reflects locally and globally on the particle accelerator lattice, and crucially</w:t>
      </w:r>
      <w:r w:rsidR="008259D4">
        <w:rPr>
          <w:sz w:val="24"/>
          <w:szCs w:val="24"/>
          <w:lang w:val="en-US"/>
        </w:rPr>
        <w:t xml:space="preserve"> </w:t>
      </w:r>
      <w:r w:rsidRPr="00EE08DB">
        <w:rPr>
          <w:sz w:val="24"/>
          <w:szCs w:val="24"/>
          <w:lang w:val="en-US"/>
        </w:rPr>
        <w:t>affect</w:t>
      </w:r>
      <w:r w:rsidR="008259D4">
        <w:rPr>
          <w:sz w:val="24"/>
          <w:szCs w:val="24"/>
          <w:lang w:val="en-US"/>
        </w:rPr>
        <w:t>ing</w:t>
      </w:r>
      <w:r w:rsidRPr="00EE08DB">
        <w:rPr>
          <w:sz w:val="24"/>
          <w:szCs w:val="24"/>
          <w:lang w:val="en-US"/>
        </w:rPr>
        <w:t xml:space="preserve"> its </w:t>
      </w:r>
      <w:r w:rsidR="008259D4">
        <w:rPr>
          <w:sz w:val="24"/>
          <w:szCs w:val="24"/>
          <w:lang w:val="en-US"/>
        </w:rPr>
        <w:t xml:space="preserve">linear and </w:t>
      </w:r>
      <w:r w:rsidRPr="00EE08DB">
        <w:rPr>
          <w:sz w:val="24"/>
          <w:szCs w:val="24"/>
          <w:lang w:val="en-US"/>
        </w:rPr>
        <w:t>non-linear dynamics. This will be explored in a future work.</w:t>
      </w:r>
      <w:commentRangeEnd w:id="67"/>
      <w:r w:rsidR="003049C1">
        <w:rPr>
          <w:rStyle w:val="CommentReference"/>
        </w:rPr>
        <w:commentReference w:id="67"/>
      </w:r>
    </w:p>
    <w:p w14:paraId="0B4414AB" w14:textId="4DD989E2" w:rsidR="004D357E" w:rsidRDefault="004D357E" w:rsidP="00380539">
      <w:pPr>
        <w:widowControl w:val="0"/>
        <w:autoSpaceDE w:val="0"/>
        <w:autoSpaceDN w:val="0"/>
        <w:adjustRightInd w:val="0"/>
        <w:spacing w:after="0" w:line="240" w:lineRule="auto"/>
        <w:rPr>
          <w:sz w:val="24"/>
          <w:szCs w:val="24"/>
          <w:lang w:val="en-US"/>
        </w:rPr>
      </w:pPr>
    </w:p>
    <w:p w14:paraId="2D8B91EC" w14:textId="5E69D703" w:rsidR="004D357E" w:rsidRDefault="004D357E" w:rsidP="00380539">
      <w:pPr>
        <w:widowControl w:val="0"/>
        <w:autoSpaceDE w:val="0"/>
        <w:autoSpaceDN w:val="0"/>
        <w:adjustRightInd w:val="0"/>
        <w:spacing w:after="0" w:line="240" w:lineRule="auto"/>
        <w:rPr>
          <w:sz w:val="24"/>
          <w:szCs w:val="24"/>
          <w:lang w:val="en-US"/>
        </w:rPr>
      </w:pPr>
    </w:p>
    <w:p w14:paraId="1D6A647C" w14:textId="159DAD16" w:rsidR="004D357E" w:rsidRDefault="004D357E" w:rsidP="00380539">
      <w:pPr>
        <w:widowControl w:val="0"/>
        <w:autoSpaceDE w:val="0"/>
        <w:autoSpaceDN w:val="0"/>
        <w:adjustRightInd w:val="0"/>
        <w:spacing w:after="0" w:line="240" w:lineRule="auto"/>
        <w:rPr>
          <w:sz w:val="24"/>
          <w:szCs w:val="24"/>
          <w:lang w:val="en-US"/>
        </w:rPr>
      </w:pPr>
    </w:p>
    <w:p w14:paraId="62109F17" w14:textId="34626B14" w:rsidR="00EE08DB" w:rsidRPr="00411EFA" w:rsidRDefault="00EE08DB" w:rsidP="00EE08DB">
      <w:pPr>
        <w:autoSpaceDE w:val="0"/>
        <w:autoSpaceDN w:val="0"/>
        <w:adjustRightInd w:val="0"/>
        <w:spacing w:after="0" w:line="240" w:lineRule="auto"/>
        <w:ind w:firstLine="357"/>
        <w:rPr>
          <w:b/>
          <w:sz w:val="24"/>
          <w:szCs w:val="24"/>
        </w:rPr>
      </w:pPr>
      <w:r w:rsidRPr="00411EFA">
        <w:rPr>
          <w:b/>
          <w:sz w:val="24"/>
          <w:szCs w:val="24"/>
        </w:rPr>
        <w:t>3.1.</w:t>
      </w:r>
      <w:r>
        <w:rPr>
          <w:b/>
          <w:sz w:val="24"/>
          <w:szCs w:val="24"/>
        </w:rPr>
        <w:t>3</w:t>
      </w:r>
      <w:r w:rsidRPr="00411EFA">
        <w:rPr>
          <w:b/>
          <w:sz w:val="24"/>
          <w:szCs w:val="24"/>
        </w:rPr>
        <w:t xml:space="preserve">. I13 </w:t>
      </w:r>
      <w:r>
        <w:rPr>
          <w:b/>
          <w:sz w:val="24"/>
          <w:szCs w:val="24"/>
        </w:rPr>
        <w:t xml:space="preserve">Twiss parameter and Beamline </w:t>
      </w:r>
      <w:r w:rsidR="008259D4">
        <w:rPr>
          <w:b/>
          <w:sz w:val="24"/>
          <w:szCs w:val="24"/>
        </w:rPr>
        <w:t>O</w:t>
      </w:r>
      <w:r>
        <w:rPr>
          <w:b/>
          <w:sz w:val="24"/>
          <w:szCs w:val="24"/>
        </w:rPr>
        <w:t>ptics</w:t>
      </w:r>
      <w:r w:rsidRPr="00411EFA">
        <w:rPr>
          <w:b/>
          <w:sz w:val="24"/>
          <w:szCs w:val="24"/>
        </w:rPr>
        <w:t xml:space="preserve"> optimisation</w:t>
      </w:r>
    </w:p>
    <w:p w14:paraId="5D05D5C5" w14:textId="5EA32534" w:rsidR="004D357E" w:rsidRDefault="004D357E" w:rsidP="00380539">
      <w:pPr>
        <w:widowControl w:val="0"/>
        <w:autoSpaceDE w:val="0"/>
        <w:autoSpaceDN w:val="0"/>
        <w:adjustRightInd w:val="0"/>
        <w:spacing w:after="0" w:line="240" w:lineRule="auto"/>
        <w:rPr>
          <w:sz w:val="24"/>
          <w:szCs w:val="24"/>
          <w:lang w:val="en-US"/>
        </w:rPr>
      </w:pPr>
    </w:p>
    <w:p w14:paraId="3A04D72C" w14:textId="030CCD57" w:rsidR="004D357E" w:rsidRDefault="00EE08DB" w:rsidP="00380539">
      <w:pPr>
        <w:widowControl w:val="0"/>
        <w:autoSpaceDE w:val="0"/>
        <w:autoSpaceDN w:val="0"/>
        <w:adjustRightInd w:val="0"/>
        <w:spacing w:after="0" w:line="240" w:lineRule="auto"/>
        <w:rPr>
          <w:sz w:val="24"/>
          <w:szCs w:val="24"/>
          <w:lang w:val="en-US"/>
        </w:rPr>
      </w:pPr>
      <w:r w:rsidRPr="00EE08DB">
        <w:rPr>
          <w:sz w:val="24"/>
          <w:szCs w:val="24"/>
          <w:lang w:val="en-US"/>
        </w:rPr>
        <w:t xml:space="preserve">We now explore the general case where we allow both the Twiss and the beamline parameters to vary. Like previously, we first study a system starting from the given baseline, after which we look at the </w:t>
      </w:r>
      <w:proofErr w:type="spellStart"/>
      <w:r w:rsidRPr="00EE08DB">
        <w:rPr>
          <w:sz w:val="24"/>
          <w:szCs w:val="24"/>
          <w:lang w:val="en-US"/>
        </w:rPr>
        <w:t>optimisation</w:t>
      </w:r>
      <w:proofErr w:type="spellEnd"/>
      <w:r w:rsidRPr="00EE08DB">
        <w:rPr>
          <w:sz w:val="24"/>
          <w:szCs w:val="24"/>
          <w:lang w:val="en-US"/>
        </w:rPr>
        <w:t xml:space="preserve"> of an altered configuration </w:t>
      </w:r>
      <w:r w:rsidR="008259D4">
        <w:rPr>
          <w:sz w:val="24"/>
          <w:szCs w:val="24"/>
          <w:lang w:val="en-US"/>
        </w:rPr>
        <w:t>deter</w:t>
      </w:r>
      <w:r w:rsidRPr="00EE08DB">
        <w:rPr>
          <w:sz w:val="24"/>
          <w:szCs w:val="24"/>
          <w:lang w:val="en-US"/>
        </w:rPr>
        <w:t>m</w:t>
      </w:r>
      <w:r w:rsidR="008259D4">
        <w:rPr>
          <w:sz w:val="24"/>
          <w:szCs w:val="24"/>
          <w:lang w:val="en-US"/>
        </w:rPr>
        <w:t>ining</w:t>
      </w:r>
      <w:r w:rsidRPr="00EE08DB">
        <w:rPr>
          <w:sz w:val="24"/>
          <w:szCs w:val="24"/>
          <w:lang w:val="en-US"/>
        </w:rPr>
        <w:t xml:space="preserve"> a worse output at sample. </w:t>
      </w:r>
      <w:r w:rsidR="007E06D2">
        <w:rPr>
          <w:sz w:val="24"/>
          <w:szCs w:val="24"/>
          <w:lang w:val="en-US"/>
        </w:rPr>
        <w:t>T</w:t>
      </w:r>
      <w:r w:rsidRPr="00EE08DB">
        <w:rPr>
          <w:sz w:val="24"/>
          <w:szCs w:val="24"/>
          <w:lang w:val="en-US"/>
        </w:rPr>
        <w:t xml:space="preserve">ables 4a and 4b illustrate the results of the genetic algorithm in these two cases. We see that the objective functions converge to a minimum that is </w:t>
      </w:r>
      <w:proofErr w:type="gramStart"/>
      <w:r w:rsidRPr="00EE08DB">
        <w:rPr>
          <w:sz w:val="24"/>
          <w:szCs w:val="24"/>
          <w:lang w:val="en-US"/>
        </w:rPr>
        <w:t>fairly close</w:t>
      </w:r>
      <w:proofErr w:type="gramEnd"/>
      <w:r w:rsidRPr="00EE08DB">
        <w:rPr>
          <w:sz w:val="24"/>
          <w:szCs w:val="24"/>
          <w:lang w:val="en-US"/>
        </w:rPr>
        <w:t xml:space="preserve"> in the two cases, that is, (3.</w:t>
      </w:r>
      <w:r w:rsidR="007E06D2">
        <w:rPr>
          <w:sz w:val="24"/>
          <w:szCs w:val="24"/>
          <w:lang w:val="en-US"/>
        </w:rPr>
        <w:t>57</w:t>
      </w:r>
      <w:r w:rsidRPr="00EE08DB">
        <w:rPr>
          <w:sz w:val="24"/>
          <w:szCs w:val="24"/>
          <w:lang w:val="en-US"/>
        </w:rPr>
        <w:t xml:space="preserve">, </w:t>
      </w:r>
      <w:r w:rsidR="007E06D2">
        <w:rPr>
          <w:sz w:val="24"/>
          <w:szCs w:val="24"/>
          <w:lang w:val="en-US"/>
        </w:rPr>
        <w:t>1.96</w:t>
      </w:r>
      <w:r w:rsidRPr="00EE08DB">
        <w:rPr>
          <w:sz w:val="24"/>
          <w:szCs w:val="24"/>
          <w:lang w:val="en-US"/>
        </w:rPr>
        <w:t xml:space="preserve">) </w:t>
      </w:r>
      <w:r w:rsidRPr="00EE08DB">
        <w:rPr>
          <w:rFonts w:ascii="Symbol" w:hAnsi="Symbol"/>
          <w:sz w:val="24"/>
          <w:szCs w:val="24"/>
          <w:lang w:val="en-US"/>
        </w:rPr>
        <w:t></w:t>
      </w:r>
      <w:r w:rsidRPr="00EE08DB">
        <w:rPr>
          <w:sz w:val="24"/>
          <w:szCs w:val="24"/>
          <w:lang w:val="en-US"/>
        </w:rPr>
        <w:t>m and (3.</w:t>
      </w:r>
      <w:r w:rsidR="007E06D2">
        <w:rPr>
          <w:sz w:val="24"/>
          <w:szCs w:val="24"/>
          <w:lang w:val="en-US"/>
        </w:rPr>
        <w:t>5</w:t>
      </w:r>
      <w:r w:rsidRPr="00EE08DB">
        <w:rPr>
          <w:sz w:val="24"/>
          <w:szCs w:val="24"/>
          <w:lang w:val="en-US"/>
        </w:rPr>
        <w:t xml:space="preserve">7, </w:t>
      </w:r>
      <w:r w:rsidR="007E06D2">
        <w:rPr>
          <w:sz w:val="24"/>
          <w:szCs w:val="24"/>
          <w:lang w:val="en-US"/>
        </w:rPr>
        <w:t>2.04</w:t>
      </w:r>
      <w:r w:rsidRPr="00EE08DB">
        <w:rPr>
          <w:sz w:val="24"/>
          <w:szCs w:val="24"/>
          <w:lang w:val="en-US"/>
        </w:rPr>
        <w:t xml:space="preserve">) </w:t>
      </w:r>
      <w:r>
        <w:rPr>
          <w:rFonts w:ascii="Symbol" w:hAnsi="Symbol"/>
          <w:sz w:val="24"/>
          <w:szCs w:val="24"/>
          <w:lang w:val="en-US"/>
        </w:rPr>
        <w:t></w:t>
      </w:r>
      <w:r w:rsidRPr="00EE08DB">
        <w:rPr>
          <w:sz w:val="24"/>
          <w:szCs w:val="24"/>
          <w:lang w:val="en-US"/>
        </w:rPr>
        <w:t xml:space="preserve">m respectively. </w:t>
      </w:r>
      <w:r w:rsidR="007E06D2">
        <w:rPr>
          <w:sz w:val="24"/>
          <w:szCs w:val="24"/>
          <w:lang w:val="en-US"/>
        </w:rPr>
        <w:t>It is interesting to notice how the</w:t>
      </w:r>
      <w:r w:rsidRPr="00EE08DB">
        <w:rPr>
          <w:sz w:val="24"/>
          <w:szCs w:val="24"/>
          <w:lang w:val="en-US"/>
        </w:rPr>
        <w:t xml:space="preserve"> Twiss parameters </w:t>
      </w:r>
      <w:r w:rsidR="007E06D2">
        <w:rPr>
          <w:sz w:val="24"/>
          <w:szCs w:val="24"/>
          <w:lang w:val="en-US"/>
        </w:rPr>
        <w:t xml:space="preserve">for both the baseline and the spoiled initial cases, tend towards the same values, i.e. </w:t>
      </w:r>
      <w:r w:rsidR="007E06D2" w:rsidRPr="007E06D2">
        <w:rPr>
          <w:sz w:val="24"/>
          <w:szCs w:val="24"/>
          <w:lang w:val="en-US"/>
        </w:rPr>
        <w:t>(</w:t>
      </w:r>
      <w:r w:rsidR="007E06D2" w:rsidRPr="007E06D2">
        <w:rPr>
          <w:rFonts w:ascii="Symbol" w:hAnsi="Symbol"/>
          <w:sz w:val="24"/>
          <w:szCs w:val="24"/>
          <w:lang w:val="en-US"/>
        </w:rPr>
        <w:t></w:t>
      </w:r>
      <w:proofErr w:type="spellStart"/>
      <w:proofErr w:type="gramStart"/>
      <w:r w:rsidR="007E06D2" w:rsidRPr="007E06D2">
        <w:rPr>
          <w:sz w:val="24"/>
          <w:szCs w:val="24"/>
          <w:vertAlign w:val="subscript"/>
          <w:lang w:val="en-US"/>
        </w:rPr>
        <w:t>xw</w:t>
      </w:r>
      <w:proofErr w:type="spellEnd"/>
      <w:r w:rsidR="007E06D2" w:rsidRPr="007E06D2">
        <w:rPr>
          <w:sz w:val="24"/>
          <w:szCs w:val="24"/>
          <w:lang w:val="en-US"/>
        </w:rPr>
        <w:t xml:space="preserve"> ,</w:t>
      </w:r>
      <w:proofErr w:type="gramEnd"/>
      <w:r w:rsidR="007E06D2">
        <w:rPr>
          <w:sz w:val="24"/>
          <w:szCs w:val="24"/>
          <w:lang w:val="en-US"/>
        </w:rPr>
        <w:t xml:space="preserve"> </w:t>
      </w:r>
      <w:r w:rsidR="007E06D2" w:rsidRPr="007E06D2">
        <w:rPr>
          <w:rFonts w:ascii="Symbol" w:hAnsi="Symbol"/>
          <w:sz w:val="24"/>
          <w:szCs w:val="24"/>
          <w:lang w:val="en-US"/>
        </w:rPr>
        <w:t></w:t>
      </w:r>
      <w:proofErr w:type="spellStart"/>
      <w:r w:rsidR="007E06D2" w:rsidRPr="007E06D2">
        <w:rPr>
          <w:sz w:val="24"/>
          <w:szCs w:val="24"/>
          <w:vertAlign w:val="subscript"/>
          <w:lang w:val="en-US"/>
        </w:rPr>
        <w:t>yw</w:t>
      </w:r>
      <w:proofErr w:type="spellEnd"/>
      <w:r w:rsidR="007E06D2" w:rsidRPr="007E06D2">
        <w:rPr>
          <w:sz w:val="24"/>
          <w:szCs w:val="24"/>
          <w:lang w:val="en-US"/>
        </w:rPr>
        <w:t xml:space="preserve"> )= (8.99, 4.00) m</w:t>
      </w:r>
      <w:r w:rsidR="007E06D2">
        <w:rPr>
          <w:sz w:val="24"/>
          <w:szCs w:val="24"/>
          <w:lang w:val="en-US"/>
        </w:rPr>
        <w:t xml:space="preserve">, within the numerical precision of our simulation. </w:t>
      </w:r>
    </w:p>
    <w:p w14:paraId="1D2E3077" w14:textId="1005FF01" w:rsidR="007E06D2" w:rsidRDefault="007E06D2" w:rsidP="00380539">
      <w:pPr>
        <w:widowControl w:val="0"/>
        <w:autoSpaceDE w:val="0"/>
        <w:autoSpaceDN w:val="0"/>
        <w:adjustRightInd w:val="0"/>
        <w:spacing w:after="0" w:line="240" w:lineRule="auto"/>
        <w:rPr>
          <w:sz w:val="24"/>
          <w:szCs w:val="24"/>
          <w:lang w:val="en-US"/>
        </w:rPr>
      </w:pPr>
    </w:p>
    <w:p w14:paraId="51149591" w14:textId="1DBAAB1A" w:rsidR="007E06D2" w:rsidRDefault="007E06D2" w:rsidP="00380539">
      <w:pPr>
        <w:widowControl w:val="0"/>
        <w:autoSpaceDE w:val="0"/>
        <w:autoSpaceDN w:val="0"/>
        <w:adjustRightInd w:val="0"/>
        <w:spacing w:after="0" w:line="240" w:lineRule="auto"/>
        <w:rPr>
          <w:sz w:val="24"/>
          <w:szCs w:val="24"/>
          <w:lang w:val="en-US"/>
        </w:rPr>
      </w:pPr>
    </w:p>
    <w:p w14:paraId="1D42CC9B" w14:textId="26B006B7" w:rsidR="007E06D2" w:rsidRDefault="007E06D2" w:rsidP="00380539">
      <w:pPr>
        <w:widowControl w:val="0"/>
        <w:autoSpaceDE w:val="0"/>
        <w:autoSpaceDN w:val="0"/>
        <w:adjustRightInd w:val="0"/>
        <w:spacing w:after="0" w:line="240" w:lineRule="auto"/>
        <w:rPr>
          <w:sz w:val="24"/>
          <w:szCs w:val="24"/>
          <w:lang w:val="en-US"/>
        </w:rPr>
      </w:pPr>
    </w:p>
    <w:p w14:paraId="49FE5AFE" w14:textId="77777777" w:rsidR="007E06D2" w:rsidRDefault="007E06D2" w:rsidP="00380539">
      <w:pPr>
        <w:widowControl w:val="0"/>
        <w:autoSpaceDE w:val="0"/>
        <w:autoSpaceDN w:val="0"/>
        <w:adjustRightInd w:val="0"/>
        <w:spacing w:after="0" w:line="240" w:lineRule="auto"/>
        <w:rPr>
          <w:sz w:val="24"/>
          <w:szCs w:val="24"/>
          <w:lang w:val="en-US"/>
        </w:rPr>
      </w:pPr>
    </w:p>
    <w:p w14:paraId="5C8A77D5" w14:textId="47241546" w:rsidR="004D357E" w:rsidRDefault="004D357E" w:rsidP="00380539">
      <w:pPr>
        <w:widowControl w:val="0"/>
        <w:autoSpaceDE w:val="0"/>
        <w:autoSpaceDN w:val="0"/>
        <w:adjustRightInd w:val="0"/>
        <w:spacing w:after="0" w:line="240" w:lineRule="auto"/>
        <w:rPr>
          <w:sz w:val="24"/>
          <w:szCs w:val="24"/>
          <w:lang w:val="en-US"/>
        </w:rPr>
      </w:pPr>
    </w:p>
    <w:p w14:paraId="4D86455A" w14:textId="58A8D763" w:rsidR="007E06D2" w:rsidRPr="007E06D2" w:rsidRDefault="007E06D2" w:rsidP="007E06D2">
      <w:pPr>
        <w:pStyle w:val="Caption"/>
        <w:keepNext/>
        <w:rPr>
          <w:sz w:val="24"/>
          <w:szCs w:val="24"/>
        </w:rPr>
      </w:pPr>
      <w:r w:rsidRPr="007E06D2">
        <w:rPr>
          <w:sz w:val="24"/>
          <w:szCs w:val="24"/>
        </w:rPr>
        <w:lastRenderedPageBreak/>
        <w:t xml:space="preserve">Table </w:t>
      </w:r>
      <w:r w:rsidRPr="007E06D2">
        <w:rPr>
          <w:sz w:val="24"/>
          <w:szCs w:val="24"/>
        </w:rPr>
        <w:fldChar w:fldCharType="begin"/>
      </w:r>
      <w:r w:rsidRPr="007E06D2">
        <w:rPr>
          <w:sz w:val="24"/>
          <w:szCs w:val="24"/>
        </w:rPr>
        <w:instrText xml:space="preserve"> SEQ Table \* ARABIC </w:instrText>
      </w:r>
      <w:r w:rsidRPr="007E06D2">
        <w:rPr>
          <w:sz w:val="24"/>
          <w:szCs w:val="24"/>
        </w:rPr>
        <w:fldChar w:fldCharType="separate"/>
      </w:r>
      <w:r w:rsidR="008F0828">
        <w:rPr>
          <w:noProof/>
          <w:sz w:val="24"/>
          <w:szCs w:val="24"/>
        </w:rPr>
        <w:t>7</w:t>
      </w:r>
      <w:r w:rsidRPr="007E06D2">
        <w:rPr>
          <w:sz w:val="24"/>
          <w:szCs w:val="24"/>
        </w:rPr>
        <w:fldChar w:fldCharType="end"/>
      </w:r>
      <w:r w:rsidRPr="007E06D2">
        <w:rPr>
          <w:sz w:val="24"/>
          <w:szCs w:val="24"/>
        </w:rPr>
        <w:t xml:space="preserve"> Optimisation of a full sy</w:t>
      </w:r>
      <w:r>
        <w:rPr>
          <w:sz w:val="24"/>
          <w:szCs w:val="24"/>
        </w:rPr>
        <w:t>s</w:t>
      </w:r>
      <w:r w:rsidRPr="007E06D2">
        <w:rPr>
          <w:sz w:val="24"/>
          <w:szCs w:val="24"/>
        </w:rPr>
        <w:t>te</w:t>
      </w:r>
      <w:r>
        <w:rPr>
          <w:sz w:val="24"/>
          <w:szCs w:val="24"/>
        </w:rPr>
        <w:t>m</w:t>
      </w:r>
      <w:r w:rsidRPr="007E06D2">
        <w:rPr>
          <w:sz w:val="24"/>
          <w:szCs w:val="24"/>
        </w:rPr>
        <w:t xml:space="preserve"> from a baseline configuration for both machine and beamline (I13)</w:t>
      </w:r>
    </w:p>
    <w:tbl>
      <w:tblPr>
        <w:tblStyle w:val="TableGrid"/>
        <w:tblW w:w="9322" w:type="dxa"/>
        <w:tblLayout w:type="fixed"/>
        <w:tblLook w:val="04A0" w:firstRow="1" w:lastRow="0" w:firstColumn="1" w:lastColumn="0" w:noHBand="0" w:noVBand="1"/>
      </w:tblPr>
      <w:tblGrid>
        <w:gridCol w:w="959"/>
        <w:gridCol w:w="709"/>
        <w:gridCol w:w="567"/>
        <w:gridCol w:w="567"/>
        <w:gridCol w:w="708"/>
        <w:gridCol w:w="709"/>
        <w:gridCol w:w="709"/>
        <w:gridCol w:w="709"/>
        <w:gridCol w:w="567"/>
        <w:gridCol w:w="567"/>
        <w:gridCol w:w="567"/>
        <w:gridCol w:w="567"/>
        <w:gridCol w:w="708"/>
        <w:gridCol w:w="709"/>
      </w:tblGrid>
      <w:tr w:rsidR="007E06D2" w:rsidRPr="008A262D" w14:paraId="4A42F8E3" w14:textId="77777777" w:rsidTr="007E06D2">
        <w:tc>
          <w:tcPr>
            <w:tcW w:w="959" w:type="dxa"/>
            <w:tcBorders>
              <w:top w:val="nil"/>
              <w:left w:val="nil"/>
              <w:bottom w:val="nil"/>
              <w:right w:val="single" w:sz="4" w:space="0" w:color="auto"/>
            </w:tcBorders>
          </w:tcPr>
          <w:p w14:paraId="53F77CA8" w14:textId="77777777" w:rsidR="007E06D2" w:rsidRPr="008A262D" w:rsidRDefault="007E06D2" w:rsidP="007E06D2">
            <w:pPr>
              <w:jc w:val="left"/>
            </w:pPr>
          </w:p>
        </w:tc>
        <w:tc>
          <w:tcPr>
            <w:tcW w:w="4678" w:type="dxa"/>
            <w:gridSpan w:val="7"/>
            <w:tcBorders>
              <w:left w:val="single" w:sz="4" w:space="0" w:color="auto"/>
            </w:tcBorders>
          </w:tcPr>
          <w:p w14:paraId="58762141" w14:textId="77777777" w:rsidR="007E06D2" w:rsidRPr="008A262D" w:rsidRDefault="007E06D2" w:rsidP="00932353">
            <w:pPr>
              <w:pStyle w:val="NormalWeb"/>
              <w:jc w:val="center"/>
            </w:pPr>
            <w:r w:rsidRPr="008A262D">
              <w:t>Beamline parameters</w:t>
            </w:r>
          </w:p>
        </w:tc>
        <w:tc>
          <w:tcPr>
            <w:tcW w:w="2268" w:type="dxa"/>
            <w:gridSpan w:val="4"/>
          </w:tcPr>
          <w:p w14:paraId="46E6ADDA" w14:textId="77777777" w:rsidR="007E06D2" w:rsidRPr="008A262D" w:rsidRDefault="007E06D2" w:rsidP="00932353">
            <w:pPr>
              <w:pStyle w:val="NormalWeb"/>
              <w:jc w:val="center"/>
            </w:pPr>
            <w:r w:rsidRPr="008A262D">
              <w:t>Accelerator Twiss parameters</w:t>
            </w:r>
          </w:p>
        </w:tc>
        <w:tc>
          <w:tcPr>
            <w:tcW w:w="1417" w:type="dxa"/>
            <w:gridSpan w:val="2"/>
          </w:tcPr>
          <w:p w14:paraId="1AA86BF9" w14:textId="77777777" w:rsidR="007E06D2" w:rsidRPr="008A262D" w:rsidRDefault="007E06D2" w:rsidP="00932353">
            <w:pPr>
              <w:pStyle w:val="NormalWeb"/>
              <w:jc w:val="center"/>
            </w:pPr>
            <w:r w:rsidRPr="008A262D">
              <w:t>Objectives</w:t>
            </w:r>
          </w:p>
        </w:tc>
      </w:tr>
      <w:tr w:rsidR="007E06D2" w:rsidRPr="008A262D" w14:paraId="6B889ECB" w14:textId="77777777" w:rsidTr="007E06D2">
        <w:tc>
          <w:tcPr>
            <w:tcW w:w="959" w:type="dxa"/>
            <w:tcBorders>
              <w:top w:val="nil"/>
              <w:left w:val="nil"/>
              <w:bottom w:val="single" w:sz="4" w:space="0" w:color="auto"/>
              <w:right w:val="single" w:sz="4" w:space="0" w:color="auto"/>
            </w:tcBorders>
          </w:tcPr>
          <w:p w14:paraId="0652F69C" w14:textId="77777777" w:rsidR="007E06D2" w:rsidRPr="008A262D" w:rsidRDefault="007E06D2" w:rsidP="00932353">
            <w:pPr>
              <w:pStyle w:val="NormalWeb"/>
            </w:pPr>
          </w:p>
        </w:tc>
        <w:tc>
          <w:tcPr>
            <w:tcW w:w="709" w:type="dxa"/>
            <w:tcBorders>
              <w:left w:val="single" w:sz="4" w:space="0" w:color="auto"/>
            </w:tcBorders>
          </w:tcPr>
          <w:p w14:paraId="37CB5F7E" w14:textId="77777777" w:rsidR="007E06D2" w:rsidRPr="008A262D" w:rsidRDefault="007E06D2" w:rsidP="00932353">
            <w:pPr>
              <w:pStyle w:val="NormalWeb"/>
              <w:jc w:val="center"/>
            </w:pPr>
            <w:r w:rsidRPr="008A262D">
              <w:object w:dxaOrig="260" w:dyaOrig="360" w14:anchorId="3C50C1BD">
                <v:shape id="_x0000_i1037" type="#_x0000_t75" style="width:12.85pt;height:17.85pt" o:ole="">
                  <v:imagedata r:id="rId70" o:title=""/>
                </v:shape>
                <o:OLEObject Type="Embed" ProgID="Equation.DSMT4" ShapeID="_x0000_i1037" DrawAspect="Content" ObjectID="_1638083012" r:id="rId71"/>
              </w:object>
            </w:r>
          </w:p>
        </w:tc>
        <w:tc>
          <w:tcPr>
            <w:tcW w:w="567" w:type="dxa"/>
          </w:tcPr>
          <w:p w14:paraId="101B2DAF" w14:textId="77777777" w:rsidR="007E06D2" w:rsidRPr="008A262D" w:rsidRDefault="007E06D2" w:rsidP="00932353">
            <w:pPr>
              <w:pStyle w:val="NormalWeb"/>
              <w:jc w:val="center"/>
            </w:pPr>
            <w:r w:rsidRPr="008A262D">
              <w:object w:dxaOrig="279" w:dyaOrig="360" w14:anchorId="01253160">
                <v:shape id="_x0000_i1038" type="#_x0000_t75" style="width:14.5pt;height:17.85pt" o:ole="">
                  <v:imagedata r:id="rId72" o:title=""/>
                </v:shape>
                <o:OLEObject Type="Embed" ProgID="Equation.DSMT4" ShapeID="_x0000_i1038" DrawAspect="Content" ObjectID="_1638083013" r:id="rId73"/>
              </w:object>
            </w:r>
          </w:p>
        </w:tc>
        <w:tc>
          <w:tcPr>
            <w:tcW w:w="567" w:type="dxa"/>
          </w:tcPr>
          <w:p w14:paraId="7DB43BEE" w14:textId="77777777" w:rsidR="007E06D2" w:rsidRPr="008A262D" w:rsidRDefault="007E06D2" w:rsidP="00932353">
            <w:pPr>
              <w:pStyle w:val="NormalWeb"/>
              <w:jc w:val="center"/>
            </w:pPr>
            <w:r w:rsidRPr="008A262D">
              <w:object w:dxaOrig="279" w:dyaOrig="360" w14:anchorId="0AE3EED1">
                <v:shape id="_x0000_i1039" type="#_x0000_t75" style="width:14.5pt;height:17.85pt" o:ole="">
                  <v:imagedata r:id="rId74" o:title=""/>
                </v:shape>
                <o:OLEObject Type="Embed" ProgID="Equation.DSMT4" ShapeID="_x0000_i1039" DrawAspect="Content" ObjectID="_1638083014" r:id="rId75"/>
              </w:object>
            </w:r>
          </w:p>
        </w:tc>
        <w:tc>
          <w:tcPr>
            <w:tcW w:w="708" w:type="dxa"/>
          </w:tcPr>
          <w:p w14:paraId="066C23DB" w14:textId="77777777" w:rsidR="007E06D2" w:rsidRPr="008A262D" w:rsidRDefault="007E06D2" w:rsidP="00932353">
            <w:pPr>
              <w:pStyle w:val="NormalWeb"/>
              <w:jc w:val="center"/>
            </w:pPr>
            <w:r w:rsidRPr="008A262D">
              <w:object w:dxaOrig="279" w:dyaOrig="360" w14:anchorId="654D9194">
                <v:shape id="_x0000_i1040" type="#_x0000_t75" style="width:14.5pt;height:17.85pt" o:ole="">
                  <v:imagedata r:id="rId76" o:title=""/>
                </v:shape>
                <o:OLEObject Type="Embed" ProgID="Equation.DSMT4" ShapeID="_x0000_i1040" DrawAspect="Content" ObjectID="_1638083015" r:id="rId77"/>
              </w:object>
            </w:r>
          </w:p>
        </w:tc>
        <w:tc>
          <w:tcPr>
            <w:tcW w:w="709" w:type="dxa"/>
          </w:tcPr>
          <w:p w14:paraId="7DA84EEA" w14:textId="77777777" w:rsidR="007E06D2" w:rsidRPr="008A262D" w:rsidRDefault="007E06D2" w:rsidP="00932353">
            <w:pPr>
              <w:pStyle w:val="NormalWeb"/>
              <w:jc w:val="center"/>
            </w:pPr>
            <w:r w:rsidRPr="008A262D">
              <w:object w:dxaOrig="240" w:dyaOrig="360" w14:anchorId="6BD6D54F">
                <v:shape id="_x0000_i1041" type="#_x0000_t75" style="width:12.3pt;height:17.85pt" o:ole="">
                  <v:imagedata r:id="rId78" o:title=""/>
                </v:shape>
                <o:OLEObject Type="Embed" ProgID="Equation.DSMT4" ShapeID="_x0000_i1041" DrawAspect="Content" ObjectID="_1638083016" r:id="rId79"/>
              </w:object>
            </w:r>
          </w:p>
        </w:tc>
        <w:tc>
          <w:tcPr>
            <w:tcW w:w="709" w:type="dxa"/>
          </w:tcPr>
          <w:p w14:paraId="3CE8565A" w14:textId="77777777" w:rsidR="007E06D2" w:rsidRPr="008A262D" w:rsidRDefault="007E06D2" w:rsidP="00932353">
            <w:pPr>
              <w:pStyle w:val="NormalWeb"/>
              <w:jc w:val="center"/>
            </w:pPr>
            <w:r w:rsidRPr="008A262D">
              <w:object w:dxaOrig="300" w:dyaOrig="360" w14:anchorId="2BC2277E">
                <v:shape id="_x0000_i1042" type="#_x0000_t75" style="width:15.05pt;height:17.85pt" o:ole="">
                  <v:imagedata r:id="rId80" o:title=""/>
                </v:shape>
                <o:OLEObject Type="Embed" ProgID="Equation.DSMT4" ShapeID="_x0000_i1042" DrawAspect="Content" ObjectID="_1638083017" r:id="rId81"/>
              </w:object>
            </w:r>
          </w:p>
        </w:tc>
        <w:tc>
          <w:tcPr>
            <w:tcW w:w="709" w:type="dxa"/>
          </w:tcPr>
          <w:p w14:paraId="3845918A" w14:textId="77777777" w:rsidR="007E06D2" w:rsidRPr="008A262D" w:rsidRDefault="007E06D2" w:rsidP="00932353">
            <w:pPr>
              <w:pStyle w:val="NormalWeb"/>
              <w:jc w:val="center"/>
            </w:pPr>
            <w:r w:rsidRPr="008A262D">
              <w:object w:dxaOrig="260" w:dyaOrig="360" w14:anchorId="5271E6E9">
                <v:shape id="_x0000_i1043" type="#_x0000_t75" style="width:12.85pt;height:17.85pt" o:ole="">
                  <v:imagedata r:id="rId82" o:title=""/>
                </v:shape>
                <o:OLEObject Type="Embed" ProgID="Equation.DSMT4" ShapeID="_x0000_i1043" DrawAspect="Content" ObjectID="_1638083018" r:id="rId83"/>
              </w:object>
            </w:r>
          </w:p>
        </w:tc>
        <w:tc>
          <w:tcPr>
            <w:tcW w:w="567" w:type="dxa"/>
          </w:tcPr>
          <w:p w14:paraId="5FED229D" w14:textId="77777777" w:rsidR="007E06D2" w:rsidRPr="008A262D" w:rsidRDefault="007E06D2" w:rsidP="00932353">
            <w:pPr>
              <w:pStyle w:val="NormalWeb"/>
              <w:jc w:val="center"/>
            </w:pPr>
            <w:r w:rsidRPr="008A262D">
              <w:object w:dxaOrig="380" w:dyaOrig="360" w14:anchorId="76B46630">
                <v:shape id="_x0000_i1044" type="#_x0000_t75" style="width:19pt;height:17.85pt" o:ole="">
                  <v:imagedata r:id="rId84" o:title=""/>
                </v:shape>
                <o:OLEObject Type="Embed" ProgID="Equation.DSMT4" ShapeID="_x0000_i1044" DrawAspect="Content" ObjectID="_1638083019" r:id="rId85"/>
              </w:object>
            </w:r>
          </w:p>
        </w:tc>
        <w:tc>
          <w:tcPr>
            <w:tcW w:w="567" w:type="dxa"/>
          </w:tcPr>
          <w:p w14:paraId="2755C5D1" w14:textId="77777777" w:rsidR="007E06D2" w:rsidRPr="008A262D" w:rsidRDefault="007E06D2" w:rsidP="00932353">
            <w:pPr>
              <w:pStyle w:val="NormalWeb"/>
              <w:jc w:val="center"/>
            </w:pPr>
            <w:r w:rsidRPr="008A262D">
              <w:object w:dxaOrig="400" w:dyaOrig="380" w14:anchorId="01C12EB6">
                <v:shape id="_x0000_i1045" type="#_x0000_t75" style="width:20.1pt;height:19pt" o:ole="">
                  <v:imagedata r:id="rId86" o:title=""/>
                </v:shape>
                <o:OLEObject Type="Embed" ProgID="Equation.DSMT4" ShapeID="_x0000_i1045" DrawAspect="Content" ObjectID="_1638083020" r:id="rId87"/>
              </w:object>
            </w:r>
          </w:p>
        </w:tc>
        <w:tc>
          <w:tcPr>
            <w:tcW w:w="567" w:type="dxa"/>
          </w:tcPr>
          <w:p w14:paraId="2092A22B" w14:textId="77777777" w:rsidR="007E06D2" w:rsidRPr="008A262D" w:rsidRDefault="007E06D2" w:rsidP="00932353">
            <w:pPr>
              <w:pStyle w:val="NormalWeb"/>
              <w:jc w:val="center"/>
            </w:pPr>
            <w:r w:rsidRPr="008A262D">
              <w:object w:dxaOrig="279" w:dyaOrig="360" w14:anchorId="6B29A58D">
                <v:shape id="_x0000_i1046" type="#_x0000_t75" style="width:14.5pt;height:17.85pt" o:ole="">
                  <v:imagedata r:id="rId56" o:title=""/>
                </v:shape>
                <o:OLEObject Type="Embed" ProgID="Equation.DSMT4" ShapeID="_x0000_i1046" DrawAspect="Content" ObjectID="_1638083021" r:id="rId88"/>
              </w:object>
            </w:r>
          </w:p>
        </w:tc>
        <w:tc>
          <w:tcPr>
            <w:tcW w:w="567" w:type="dxa"/>
          </w:tcPr>
          <w:p w14:paraId="34640AC9" w14:textId="77777777" w:rsidR="007E06D2" w:rsidRPr="008A262D" w:rsidRDefault="007E06D2" w:rsidP="00932353">
            <w:pPr>
              <w:pStyle w:val="NormalWeb"/>
              <w:jc w:val="center"/>
            </w:pPr>
            <w:r w:rsidRPr="008A262D">
              <w:object w:dxaOrig="360" w:dyaOrig="360" w14:anchorId="37C0FD39">
                <v:shape id="_x0000_i1047" type="#_x0000_t75" style="width:17.85pt;height:17.85pt" o:ole="">
                  <v:imagedata r:id="rId58" o:title=""/>
                </v:shape>
                <o:OLEObject Type="Embed" ProgID="Equation.DSMT4" ShapeID="_x0000_i1047" DrawAspect="Content" ObjectID="_1638083022" r:id="rId89"/>
              </w:object>
            </w:r>
          </w:p>
        </w:tc>
        <w:tc>
          <w:tcPr>
            <w:tcW w:w="708" w:type="dxa"/>
          </w:tcPr>
          <w:p w14:paraId="7CFE9F93" w14:textId="77777777" w:rsidR="007E06D2" w:rsidRPr="008A262D" w:rsidRDefault="007E06D2" w:rsidP="00932353">
            <w:pPr>
              <w:pStyle w:val="NormalWeb"/>
              <w:jc w:val="center"/>
            </w:pPr>
            <w:r w:rsidRPr="008A262D">
              <w:object w:dxaOrig="300" w:dyaOrig="360" w14:anchorId="01BF4CF3">
                <v:shape id="_x0000_i1048" type="#_x0000_t75" style="width:15.05pt;height:17.85pt" o:ole="">
                  <v:imagedata r:id="rId60" o:title=""/>
                </v:shape>
                <o:OLEObject Type="Embed" ProgID="Equation.DSMT4" ShapeID="_x0000_i1048" DrawAspect="Content" ObjectID="_1638083023" r:id="rId90"/>
              </w:object>
            </w:r>
          </w:p>
        </w:tc>
        <w:tc>
          <w:tcPr>
            <w:tcW w:w="709" w:type="dxa"/>
          </w:tcPr>
          <w:p w14:paraId="4F3CD372" w14:textId="77777777" w:rsidR="007E06D2" w:rsidRPr="008A262D" w:rsidRDefault="007E06D2" w:rsidP="00932353">
            <w:pPr>
              <w:pStyle w:val="NormalWeb"/>
              <w:jc w:val="center"/>
            </w:pPr>
            <w:r w:rsidRPr="008A262D">
              <w:object w:dxaOrig="320" w:dyaOrig="380" w14:anchorId="22F7C691">
                <v:shape id="_x0000_i1049" type="#_x0000_t75" style="width:15.65pt;height:19pt" o:ole="">
                  <v:imagedata r:id="rId62" o:title=""/>
                </v:shape>
                <o:OLEObject Type="Embed" ProgID="Equation.DSMT4" ShapeID="_x0000_i1049" DrawAspect="Content" ObjectID="_1638083024" r:id="rId91"/>
              </w:object>
            </w:r>
          </w:p>
        </w:tc>
      </w:tr>
      <w:tr w:rsidR="007E06D2" w:rsidRPr="008A262D" w14:paraId="5E88B5D2" w14:textId="77777777" w:rsidTr="007E06D2">
        <w:tc>
          <w:tcPr>
            <w:tcW w:w="959" w:type="dxa"/>
            <w:tcBorders>
              <w:top w:val="single" w:sz="4" w:space="0" w:color="auto"/>
            </w:tcBorders>
          </w:tcPr>
          <w:p w14:paraId="7340BE8A" w14:textId="69A6D9CA" w:rsidR="007E06D2" w:rsidRPr="007E06D2" w:rsidRDefault="007E06D2" w:rsidP="00932353">
            <w:pPr>
              <w:pStyle w:val="NormalWeb"/>
              <w:rPr>
                <w:sz w:val="20"/>
                <w:szCs w:val="20"/>
              </w:rPr>
            </w:pPr>
            <w:r w:rsidRPr="007E06D2">
              <w:rPr>
                <w:sz w:val="20"/>
                <w:szCs w:val="20"/>
              </w:rPr>
              <w:t>Start</w:t>
            </w:r>
          </w:p>
        </w:tc>
        <w:tc>
          <w:tcPr>
            <w:tcW w:w="709" w:type="dxa"/>
          </w:tcPr>
          <w:p w14:paraId="15DAAA73" w14:textId="77777777" w:rsidR="007E06D2" w:rsidRPr="007E06D2" w:rsidRDefault="007E06D2" w:rsidP="00932353">
            <w:pPr>
              <w:pStyle w:val="NormalWeb"/>
              <w:jc w:val="center"/>
              <w:rPr>
                <w:sz w:val="20"/>
                <w:szCs w:val="20"/>
              </w:rPr>
            </w:pPr>
            <w:r w:rsidRPr="007E06D2">
              <w:rPr>
                <w:sz w:val="20"/>
                <w:szCs w:val="20"/>
              </w:rPr>
              <w:t>10</w:t>
            </w:r>
          </w:p>
        </w:tc>
        <w:tc>
          <w:tcPr>
            <w:tcW w:w="567" w:type="dxa"/>
          </w:tcPr>
          <w:p w14:paraId="00C9AA10" w14:textId="77777777" w:rsidR="007E06D2" w:rsidRPr="007E06D2" w:rsidRDefault="007E06D2" w:rsidP="00932353">
            <w:pPr>
              <w:pStyle w:val="NormalWeb"/>
              <w:jc w:val="center"/>
              <w:rPr>
                <w:sz w:val="20"/>
                <w:szCs w:val="20"/>
              </w:rPr>
            </w:pPr>
            <w:r w:rsidRPr="007E06D2">
              <w:rPr>
                <w:sz w:val="20"/>
                <w:szCs w:val="20"/>
              </w:rPr>
              <w:t>2.2</w:t>
            </w:r>
          </w:p>
        </w:tc>
        <w:tc>
          <w:tcPr>
            <w:tcW w:w="567" w:type="dxa"/>
          </w:tcPr>
          <w:p w14:paraId="538DE8B3" w14:textId="77777777" w:rsidR="007E06D2" w:rsidRPr="007E06D2" w:rsidRDefault="007E06D2" w:rsidP="00932353">
            <w:pPr>
              <w:pStyle w:val="NormalWeb"/>
              <w:jc w:val="center"/>
              <w:rPr>
                <w:sz w:val="20"/>
                <w:szCs w:val="20"/>
              </w:rPr>
            </w:pPr>
            <w:r w:rsidRPr="007E06D2">
              <w:rPr>
                <w:sz w:val="20"/>
                <w:szCs w:val="20"/>
              </w:rPr>
              <w:t>5.5</w:t>
            </w:r>
          </w:p>
        </w:tc>
        <w:tc>
          <w:tcPr>
            <w:tcW w:w="708" w:type="dxa"/>
          </w:tcPr>
          <w:p w14:paraId="06250069" w14:textId="77777777" w:rsidR="007E06D2" w:rsidRPr="007E06D2" w:rsidRDefault="007E06D2" w:rsidP="00932353">
            <w:pPr>
              <w:pStyle w:val="NormalWeb"/>
              <w:jc w:val="center"/>
              <w:rPr>
                <w:sz w:val="20"/>
                <w:szCs w:val="20"/>
              </w:rPr>
            </w:pPr>
            <w:r w:rsidRPr="007E06D2">
              <w:rPr>
                <w:sz w:val="20"/>
                <w:szCs w:val="20"/>
              </w:rPr>
              <w:t>30.9</w:t>
            </w:r>
          </w:p>
        </w:tc>
        <w:tc>
          <w:tcPr>
            <w:tcW w:w="709" w:type="dxa"/>
          </w:tcPr>
          <w:p w14:paraId="548D71DE" w14:textId="77777777" w:rsidR="007E06D2" w:rsidRPr="007E06D2" w:rsidRDefault="007E06D2" w:rsidP="00932353">
            <w:pPr>
              <w:pStyle w:val="NormalWeb"/>
              <w:jc w:val="center"/>
              <w:rPr>
                <w:sz w:val="20"/>
                <w:szCs w:val="20"/>
              </w:rPr>
            </w:pPr>
            <w:r w:rsidRPr="007E06D2">
              <w:rPr>
                <w:sz w:val="20"/>
                <w:szCs w:val="20"/>
              </w:rPr>
              <w:t>9.1</w:t>
            </w:r>
          </w:p>
        </w:tc>
        <w:tc>
          <w:tcPr>
            <w:tcW w:w="709" w:type="dxa"/>
          </w:tcPr>
          <w:p w14:paraId="5156348E" w14:textId="77777777" w:rsidR="007E06D2" w:rsidRPr="007E06D2" w:rsidRDefault="007E06D2" w:rsidP="00932353">
            <w:pPr>
              <w:pStyle w:val="NormalWeb"/>
              <w:jc w:val="center"/>
              <w:rPr>
                <w:sz w:val="20"/>
                <w:szCs w:val="20"/>
              </w:rPr>
            </w:pPr>
            <w:r w:rsidRPr="007E06D2">
              <w:rPr>
                <w:sz w:val="20"/>
                <w:szCs w:val="20"/>
              </w:rPr>
              <w:t>33.1</w:t>
            </w:r>
          </w:p>
        </w:tc>
        <w:tc>
          <w:tcPr>
            <w:tcW w:w="709" w:type="dxa"/>
          </w:tcPr>
          <w:p w14:paraId="732AFC6E" w14:textId="77777777" w:rsidR="007E06D2" w:rsidRPr="007E06D2" w:rsidRDefault="007E06D2" w:rsidP="00932353">
            <w:pPr>
              <w:pStyle w:val="NormalWeb"/>
              <w:jc w:val="center"/>
              <w:rPr>
                <w:sz w:val="20"/>
                <w:szCs w:val="20"/>
              </w:rPr>
            </w:pPr>
            <w:r w:rsidRPr="007E06D2">
              <w:rPr>
                <w:sz w:val="20"/>
                <w:szCs w:val="20"/>
              </w:rPr>
              <w:t>6.9</w:t>
            </w:r>
          </w:p>
        </w:tc>
        <w:tc>
          <w:tcPr>
            <w:tcW w:w="567" w:type="dxa"/>
          </w:tcPr>
          <w:p w14:paraId="532307CA" w14:textId="77777777" w:rsidR="007E06D2" w:rsidRPr="007E06D2" w:rsidRDefault="007E06D2" w:rsidP="00932353">
            <w:pPr>
              <w:pStyle w:val="NormalWeb"/>
              <w:jc w:val="center"/>
              <w:rPr>
                <w:sz w:val="20"/>
                <w:szCs w:val="20"/>
              </w:rPr>
            </w:pPr>
            <w:r w:rsidRPr="007E06D2">
              <w:rPr>
                <w:sz w:val="20"/>
                <w:szCs w:val="20"/>
              </w:rPr>
              <w:t>8.36</w:t>
            </w:r>
          </w:p>
        </w:tc>
        <w:tc>
          <w:tcPr>
            <w:tcW w:w="567" w:type="dxa"/>
          </w:tcPr>
          <w:p w14:paraId="01EEA5BB" w14:textId="77777777" w:rsidR="007E06D2" w:rsidRPr="007E06D2" w:rsidRDefault="007E06D2" w:rsidP="00932353">
            <w:pPr>
              <w:pStyle w:val="NormalWeb"/>
              <w:jc w:val="center"/>
              <w:rPr>
                <w:sz w:val="20"/>
                <w:szCs w:val="20"/>
              </w:rPr>
            </w:pPr>
            <w:r w:rsidRPr="007E06D2">
              <w:rPr>
                <w:sz w:val="20"/>
                <w:szCs w:val="20"/>
              </w:rPr>
              <w:t>4.40</w:t>
            </w:r>
          </w:p>
        </w:tc>
        <w:tc>
          <w:tcPr>
            <w:tcW w:w="567" w:type="dxa"/>
          </w:tcPr>
          <w:p w14:paraId="3B58A624" w14:textId="77777777" w:rsidR="007E06D2" w:rsidRPr="007E06D2" w:rsidRDefault="007E06D2" w:rsidP="00932353">
            <w:pPr>
              <w:pStyle w:val="NormalWeb"/>
              <w:jc w:val="center"/>
              <w:rPr>
                <w:sz w:val="20"/>
                <w:szCs w:val="20"/>
              </w:rPr>
            </w:pPr>
            <w:r w:rsidRPr="007E06D2">
              <w:rPr>
                <w:sz w:val="20"/>
                <w:szCs w:val="20"/>
              </w:rPr>
              <w:t>0</w:t>
            </w:r>
          </w:p>
        </w:tc>
        <w:tc>
          <w:tcPr>
            <w:tcW w:w="567" w:type="dxa"/>
          </w:tcPr>
          <w:p w14:paraId="52EA7731" w14:textId="77777777" w:rsidR="007E06D2" w:rsidRPr="007E06D2" w:rsidRDefault="007E06D2" w:rsidP="00932353">
            <w:pPr>
              <w:pStyle w:val="NormalWeb"/>
              <w:jc w:val="center"/>
              <w:rPr>
                <w:sz w:val="20"/>
                <w:szCs w:val="20"/>
              </w:rPr>
            </w:pPr>
            <w:r w:rsidRPr="007E06D2">
              <w:rPr>
                <w:sz w:val="20"/>
                <w:szCs w:val="20"/>
              </w:rPr>
              <w:t>0</w:t>
            </w:r>
          </w:p>
        </w:tc>
        <w:tc>
          <w:tcPr>
            <w:tcW w:w="708" w:type="dxa"/>
          </w:tcPr>
          <w:p w14:paraId="07EB618E" w14:textId="77777777" w:rsidR="007E06D2" w:rsidRPr="007E06D2" w:rsidRDefault="007E06D2" w:rsidP="00932353">
            <w:pPr>
              <w:pStyle w:val="NormalWeb"/>
              <w:jc w:val="center"/>
              <w:rPr>
                <w:sz w:val="20"/>
                <w:szCs w:val="20"/>
              </w:rPr>
            </w:pPr>
            <w:r w:rsidRPr="007E06D2">
              <w:rPr>
                <w:sz w:val="20"/>
                <w:szCs w:val="20"/>
              </w:rPr>
              <w:t>17.94</w:t>
            </w:r>
          </w:p>
        </w:tc>
        <w:tc>
          <w:tcPr>
            <w:tcW w:w="709" w:type="dxa"/>
          </w:tcPr>
          <w:p w14:paraId="6C0A3463" w14:textId="77777777" w:rsidR="007E06D2" w:rsidRPr="007E06D2" w:rsidRDefault="007E06D2" w:rsidP="00932353">
            <w:pPr>
              <w:pStyle w:val="NormalWeb"/>
              <w:jc w:val="center"/>
              <w:rPr>
                <w:sz w:val="20"/>
                <w:szCs w:val="20"/>
              </w:rPr>
            </w:pPr>
            <w:r w:rsidRPr="007E06D2">
              <w:rPr>
                <w:sz w:val="20"/>
                <w:szCs w:val="20"/>
              </w:rPr>
              <w:t>10.27</w:t>
            </w:r>
          </w:p>
        </w:tc>
      </w:tr>
      <w:tr w:rsidR="007E06D2" w:rsidRPr="008A262D" w14:paraId="5316F346" w14:textId="77777777" w:rsidTr="007E06D2">
        <w:tc>
          <w:tcPr>
            <w:tcW w:w="959" w:type="dxa"/>
          </w:tcPr>
          <w:p w14:paraId="3DB41CDF" w14:textId="6AD2DFDD" w:rsidR="007E06D2" w:rsidRPr="007E06D2" w:rsidRDefault="007E06D2" w:rsidP="00932353">
            <w:pPr>
              <w:pStyle w:val="NormalWeb"/>
              <w:rPr>
                <w:sz w:val="20"/>
                <w:szCs w:val="20"/>
              </w:rPr>
            </w:pPr>
            <w:r w:rsidRPr="007E06D2">
              <w:rPr>
                <w:sz w:val="20"/>
                <w:szCs w:val="20"/>
              </w:rPr>
              <w:t>End</w:t>
            </w:r>
          </w:p>
        </w:tc>
        <w:tc>
          <w:tcPr>
            <w:tcW w:w="709" w:type="dxa"/>
          </w:tcPr>
          <w:p w14:paraId="41C459D9" w14:textId="77777777" w:rsidR="007E06D2" w:rsidRPr="007E06D2" w:rsidRDefault="007E06D2" w:rsidP="00932353">
            <w:pPr>
              <w:pStyle w:val="NormalWeb"/>
              <w:jc w:val="center"/>
              <w:rPr>
                <w:sz w:val="20"/>
                <w:szCs w:val="20"/>
              </w:rPr>
            </w:pPr>
            <w:r w:rsidRPr="007E06D2">
              <w:rPr>
                <w:sz w:val="20"/>
                <w:szCs w:val="20"/>
              </w:rPr>
              <w:t>12.99</w:t>
            </w:r>
          </w:p>
        </w:tc>
        <w:tc>
          <w:tcPr>
            <w:tcW w:w="567" w:type="dxa"/>
          </w:tcPr>
          <w:p w14:paraId="24B7B492" w14:textId="77777777" w:rsidR="007E06D2" w:rsidRPr="007E06D2" w:rsidRDefault="007E06D2" w:rsidP="00932353">
            <w:pPr>
              <w:pStyle w:val="NormalWeb"/>
              <w:jc w:val="center"/>
              <w:rPr>
                <w:sz w:val="20"/>
                <w:szCs w:val="20"/>
              </w:rPr>
            </w:pPr>
            <w:r w:rsidRPr="007E06D2">
              <w:rPr>
                <w:sz w:val="20"/>
                <w:szCs w:val="20"/>
              </w:rPr>
              <w:t>1.24</w:t>
            </w:r>
          </w:p>
        </w:tc>
        <w:tc>
          <w:tcPr>
            <w:tcW w:w="567" w:type="dxa"/>
          </w:tcPr>
          <w:p w14:paraId="36971D9B" w14:textId="77777777" w:rsidR="007E06D2" w:rsidRPr="007E06D2" w:rsidRDefault="007E06D2" w:rsidP="00932353">
            <w:pPr>
              <w:pStyle w:val="NormalWeb"/>
              <w:jc w:val="center"/>
              <w:rPr>
                <w:sz w:val="20"/>
                <w:szCs w:val="20"/>
              </w:rPr>
            </w:pPr>
            <w:r w:rsidRPr="007E06D2">
              <w:rPr>
                <w:sz w:val="20"/>
                <w:szCs w:val="20"/>
              </w:rPr>
              <w:t>5.41</w:t>
            </w:r>
          </w:p>
        </w:tc>
        <w:tc>
          <w:tcPr>
            <w:tcW w:w="708" w:type="dxa"/>
          </w:tcPr>
          <w:p w14:paraId="5E57919B" w14:textId="77777777" w:rsidR="007E06D2" w:rsidRPr="007E06D2" w:rsidRDefault="007E06D2" w:rsidP="00932353">
            <w:pPr>
              <w:pStyle w:val="NormalWeb"/>
              <w:jc w:val="center"/>
              <w:rPr>
                <w:sz w:val="20"/>
                <w:szCs w:val="20"/>
              </w:rPr>
            </w:pPr>
            <w:r w:rsidRPr="007E06D2">
              <w:rPr>
                <w:sz w:val="20"/>
                <w:szCs w:val="20"/>
              </w:rPr>
              <w:t>29.37</w:t>
            </w:r>
          </w:p>
        </w:tc>
        <w:tc>
          <w:tcPr>
            <w:tcW w:w="709" w:type="dxa"/>
          </w:tcPr>
          <w:p w14:paraId="6079E064" w14:textId="77777777" w:rsidR="007E06D2" w:rsidRPr="007E06D2" w:rsidRDefault="007E06D2" w:rsidP="00932353">
            <w:pPr>
              <w:pStyle w:val="NormalWeb"/>
              <w:jc w:val="center"/>
              <w:rPr>
                <w:sz w:val="20"/>
                <w:szCs w:val="20"/>
              </w:rPr>
            </w:pPr>
            <w:r w:rsidRPr="007E06D2">
              <w:rPr>
                <w:sz w:val="20"/>
                <w:szCs w:val="20"/>
              </w:rPr>
              <w:t>8.56</w:t>
            </w:r>
          </w:p>
        </w:tc>
        <w:tc>
          <w:tcPr>
            <w:tcW w:w="709" w:type="dxa"/>
          </w:tcPr>
          <w:p w14:paraId="3EA24A8C" w14:textId="77777777" w:rsidR="007E06D2" w:rsidRPr="007E06D2" w:rsidRDefault="007E06D2" w:rsidP="00932353">
            <w:pPr>
              <w:pStyle w:val="NormalWeb"/>
              <w:jc w:val="center"/>
              <w:rPr>
                <w:sz w:val="20"/>
                <w:szCs w:val="20"/>
              </w:rPr>
            </w:pPr>
            <w:r w:rsidRPr="007E06D2">
              <w:rPr>
                <w:sz w:val="20"/>
                <w:szCs w:val="20"/>
              </w:rPr>
              <w:t>31.68</w:t>
            </w:r>
          </w:p>
        </w:tc>
        <w:tc>
          <w:tcPr>
            <w:tcW w:w="709" w:type="dxa"/>
          </w:tcPr>
          <w:p w14:paraId="7312BE1D" w14:textId="77777777" w:rsidR="007E06D2" w:rsidRPr="007E06D2" w:rsidRDefault="007E06D2" w:rsidP="00932353">
            <w:pPr>
              <w:pStyle w:val="NormalWeb"/>
              <w:jc w:val="center"/>
              <w:rPr>
                <w:sz w:val="20"/>
                <w:szCs w:val="20"/>
              </w:rPr>
            </w:pPr>
            <w:r w:rsidRPr="007E06D2">
              <w:rPr>
                <w:sz w:val="20"/>
                <w:szCs w:val="20"/>
              </w:rPr>
              <w:t>6.33</w:t>
            </w:r>
          </w:p>
        </w:tc>
        <w:tc>
          <w:tcPr>
            <w:tcW w:w="567" w:type="dxa"/>
          </w:tcPr>
          <w:p w14:paraId="311455E6" w14:textId="77777777" w:rsidR="007E06D2" w:rsidRPr="007E06D2" w:rsidRDefault="007E06D2" w:rsidP="00932353">
            <w:pPr>
              <w:pStyle w:val="NormalWeb"/>
              <w:jc w:val="center"/>
              <w:rPr>
                <w:sz w:val="20"/>
                <w:szCs w:val="20"/>
              </w:rPr>
            </w:pPr>
            <w:r w:rsidRPr="007E06D2">
              <w:rPr>
                <w:sz w:val="20"/>
                <w:szCs w:val="20"/>
              </w:rPr>
              <w:t>8.99</w:t>
            </w:r>
          </w:p>
        </w:tc>
        <w:tc>
          <w:tcPr>
            <w:tcW w:w="567" w:type="dxa"/>
          </w:tcPr>
          <w:p w14:paraId="743019AA" w14:textId="77777777" w:rsidR="007E06D2" w:rsidRPr="007E06D2" w:rsidRDefault="007E06D2" w:rsidP="00932353">
            <w:pPr>
              <w:pStyle w:val="NormalWeb"/>
              <w:jc w:val="center"/>
              <w:rPr>
                <w:sz w:val="20"/>
                <w:szCs w:val="20"/>
              </w:rPr>
            </w:pPr>
            <w:r w:rsidRPr="007E06D2">
              <w:rPr>
                <w:sz w:val="20"/>
                <w:szCs w:val="20"/>
              </w:rPr>
              <w:t>4.00</w:t>
            </w:r>
          </w:p>
        </w:tc>
        <w:tc>
          <w:tcPr>
            <w:tcW w:w="567" w:type="dxa"/>
          </w:tcPr>
          <w:p w14:paraId="7455890A" w14:textId="77777777" w:rsidR="007E06D2" w:rsidRPr="007E06D2" w:rsidRDefault="007E06D2" w:rsidP="00932353">
            <w:pPr>
              <w:pStyle w:val="NormalWeb"/>
              <w:jc w:val="center"/>
              <w:rPr>
                <w:sz w:val="20"/>
                <w:szCs w:val="20"/>
              </w:rPr>
            </w:pPr>
            <w:r w:rsidRPr="007E06D2">
              <w:rPr>
                <w:sz w:val="20"/>
                <w:szCs w:val="20"/>
              </w:rPr>
              <w:t>0</w:t>
            </w:r>
          </w:p>
        </w:tc>
        <w:tc>
          <w:tcPr>
            <w:tcW w:w="567" w:type="dxa"/>
          </w:tcPr>
          <w:p w14:paraId="10772F42" w14:textId="77777777" w:rsidR="007E06D2" w:rsidRPr="007E06D2" w:rsidRDefault="007E06D2" w:rsidP="00932353">
            <w:pPr>
              <w:pStyle w:val="NormalWeb"/>
              <w:jc w:val="center"/>
              <w:rPr>
                <w:sz w:val="20"/>
                <w:szCs w:val="20"/>
              </w:rPr>
            </w:pPr>
            <w:r w:rsidRPr="007E06D2">
              <w:rPr>
                <w:sz w:val="20"/>
                <w:szCs w:val="20"/>
              </w:rPr>
              <w:t>0</w:t>
            </w:r>
          </w:p>
        </w:tc>
        <w:tc>
          <w:tcPr>
            <w:tcW w:w="708" w:type="dxa"/>
          </w:tcPr>
          <w:p w14:paraId="475CBCBC" w14:textId="77777777" w:rsidR="007E06D2" w:rsidRPr="007E06D2" w:rsidRDefault="007E06D2" w:rsidP="00932353">
            <w:pPr>
              <w:pStyle w:val="NormalWeb"/>
              <w:jc w:val="center"/>
              <w:rPr>
                <w:sz w:val="20"/>
                <w:szCs w:val="20"/>
              </w:rPr>
            </w:pPr>
            <w:r w:rsidRPr="007E06D2">
              <w:rPr>
                <w:sz w:val="20"/>
                <w:szCs w:val="20"/>
              </w:rPr>
              <w:t>3.46</w:t>
            </w:r>
          </w:p>
        </w:tc>
        <w:tc>
          <w:tcPr>
            <w:tcW w:w="709" w:type="dxa"/>
          </w:tcPr>
          <w:p w14:paraId="4BC15642" w14:textId="77777777" w:rsidR="007E06D2" w:rsidRPr="007E06D2" w:rsidRDefault="007E06D2" w:rsidP="00932353">
            <w:pPr>
              <w:pStyle w:val="NormalWeb"/>
              <w:jc w:val="center"/>
              <w:rPr>
                <w:sz w:val="20"/>
                <w:szCs w:val="20"/>
              </w:rPr>
            </w:pPr>
            <w:r w:rsidRPr="007E06D2">
              <w:rPr>
                <w:sz w:val="20"/>
                <w:szCs w:val="20"/>
              </w:rPr>
              <w:t>1.96</w:t>
            </w:r>
          </w:p>
        </w:tc>
      </w:tr>
    </w:tbl>
    <w:p w14:paraId="4E50F1AD" w14:textId="12544C1F" w:rsidR="004D357E" w:rsidRDefault="004D357E" w:rsidP="00380539">
      <w:pPr>
        <w:widowControl w:val="0"/>
        <w:autoSpaceDE w:val="0"/>
        <w:autoSpaceDN w:val="0"/>
        <w:adjustRightInd w:val="0"/>
        <w:spacing w:after="0" w:line="240" w:lineRule="auto"/>
        <w:rPr>
          <w:sz w:val="24"/>
          <w:szCs w:val="24"/>
          <w:lang w:val="en-US"/>
        </w:rPr>
      </w:pPr>
    </w:p>
    <w:p w14:paraId="46F905AC" w14:textId="5A5B6B1A" w:rsidR="004D357E" w:rsidRDefault="004D357E" w:rsidP="00380539">
      <w:pPr>
        <w:widowControl w:val="0"/>
        <w:autoSpaceDE w:val="0"/>
        <w:autoSpaceDN w:val="0"/>
        <w:adjustRightInd w:val="0"/>
        <w:spacing w:after="0" w:line="240" w:lineRule="auto"/>
        <w:rPr>
          <w:sz w:val="24"/>
          <w:szCs w:val="24"/>
          <w:lang w:val="en-US"/>
        </w:rPr>
      </w:pPr>
    </w:p>
    <w:p w14:paraId="0028B990" w14:textId="3563791E" w:rsidR="004D357E" w:rsidRDefault="004D357E" w:rsidP="00380539">
      <w:pPr>
        <w:widowControl w:val="0"/>
        <w:autoSpaceDE w:val="0"/>
        <w:autoSpaceDN w:val="0"/>
        <w:adjustRightInd w:val="0"/>
        <w:spacing w:after="0" w:line="240" w:lineRule="auto"/>
        <w:rPr>
          <w:sz w:val="24"/>
          <w:szCs w:val="24"/>
          <w:lang w:val="en-US"/>
        </w:rPr>
      </w:pPr>
    </w:p>
    <w:p w14:paraId="442A4965" w14:textId="254E7339" w:rsidR="004D357E" w:rsidRDefault="004D357E" w:rsidP="00380539">
      <w:pPr>
        <w:widowControl w:val="0"/>
        <w:autoSpaceDE w:val="0"/>
        <w:autoSpaceDN w:val="0"/>
        <w:adjustRightInd w:val="0"/>
        <w:spacing w:after="0" w:line="240" w:lineRule="auto"/>
        <w:rPr>
          <w:sz w:val="24"/>
          <w:szCs w:val="24"/>
          <w:lang w:val="en-US"/>
        </w:rPr>
      </w:pPr>
    </w:p>
    <w:p w14:paraId="4DA708C7" w14:textId="1C08A78A" w:rsidR="004D357E" w:rsidRDefault="004D357E" w:rsidP="00380539">
      <w:pPr>
        <w:widowControl w:val="0"/>
        <w:autoSpaceDE w:val="0"/>
        <w:autoSpaceDN w:val="0"/>
        <w:adjustRightInd w:val="0"/>
        <w:spacing w:after="0" w:line="240" w:lineRule="auto"/>
        <w:rPr>
          <w:sz w:val="24"/>
          <w:szCs w:val="24"/>
          <w:lang w:val="en-US"/>
        </w:rPr>
      </w:pPr>
    </w:p>
    <w:p w14:paraId="3B47BC36" w14:textId="0DCFA5BD" w:rsidR="007E06D2" w:rsidRPr="00175D58" w:rsidRDefault="007E06D2" w:rsidP="007E06D2">
      <w:pPr>
        <w:pStyle w:val="Caption"/>
        <w:keepNext/>
        <w:rPr>
          <w:sz w:val="24"/>
          <w:szCs w:val="24"/>
        </w:rPr>
      </w:pPr>
      <w:r w:rsidRPr="00175D58">
        <w:rPr>
          <w:sz w:val="24"/>
          <w:szCs w:val="24"/>
        </w:rPr>
        <w:t xml:space="preserve">Table </w:t>
      </w:r>
      <w:r w:rsidRPr="00175D58">
        <w:rPr>
          <w:sz w:val="24"/>
          <w:szCs w:val="24"/>
        </w:rPr>
        <w:fldChar w:fldCharType="begin"/>
      </w:r>
      <w:r w:rsidRPr="00175D58">
        <w:rPr>
          <w:sz w:val="24"/>
          <w:szCs w:val="24"/>
        </w:rPr>
        <w:instrText xml:space="preserve"> SEQ Table \* ARABIC </w:instrText>
      </w:r>
      <w:r w:rsidRPr="00175D58">
        <w:rPr>
          <w:sz w:val="24"/>
          <w:szCs w:val="24"/>
        </w:rPr>
        <w:fldChar w:fldCharType="separate"/>
      </w:r>
      <w:r w:rsidR="008F0828">
        <w:rPr>
          <w:noProof/>
          <w:sz w:val="24"/>
          <w:szCs w:val="24"/>
        </w:rPr>
        <w:t>8</w:t>
      </w:r>
      <w:r w:rsidRPr="00175D58">
        <w:rPr>
          <w:sz w:val="24"/>
          <w:szCs w:val="24"/>
        </w:rPr>
        <w:fldChar w:fldCharType="end"/>
      </w:r>
      <w:r w:rsidRPr="00175D58">
        <w:rPr>
          <w:sz w:val="24"/>
          <w:szCs w:val="24"/>
        </w:rPr>
        <w:t xml:space="preserve"> Optimisation of a full system from a spoiled configuration for both machine and beamline (I13)</w:t>
      </w:r>
    </w:p>
    <w:tbl>
      <w:tblPr>
        <w:tblStyle w:val="TableGrid"/>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9"/>
        <w:gridCol w:w="140"/>
        <w:gridCol w:w="408"/>
        <w:gridCol w:w="301"/>
        <w:gridCol w:w="247"/>
        <w:gridCol w:w="320"/>
        <w:gridCol w:w="567"/>
        <w:gridCol w:w="708"/>
        <w:gridCol w:w="709"/>
        <w:gridCol w:w="709"/>
        <w:gridCol w:w="709"/>
        <w:gridCol w:w="567"/>
        <w:gridCol w:w="567"/>
        <w:gridCol w:w="567"/>
        <w:gridCol w:w="567"/>
        <w:gridCol w:w="283"/>
        <w:gridCol w:w="425"/>
        <w:gridCol w:w="709"/>
      </w:tblGrid>
      <w:tr w:rsidR="007E06D2" w14:paraId="439BBAB9" w14:textId="77777777" w:rsidTr="007E06D2">
        <w:trPr>
          <w:gridAfter w:val="2"/>
          <w:wAfter w:w="1134" w:type="dxa"/>
        </w:trPr>
        <w:tc>
          <w:tcPr>
            <w:tcW w:w="819" w:type="dxa"/>
          </w:tcPr>
          <w:p w14:paraId="6E909A0F" w14:textId="77777777" w:rsidR="007E06D2" w:rsidRPr="004E71CC" w:rsidRDefault="007E06D2" w:rsidP="00932353">
            <w:pPr>
              <w:pStyle w:val="NormalWeb"/>
              <w:rPr>
                <w:rFonts w:ascii="Calibri" w:hAnsi="Calibri"/>
                <w:color w:val="000000"/>
                <w:sz w:val="20"/>
                <w:szCs w:val="20"/>
              </w:rPr>
            </w:pPr>
          </w:p>
        </w:tc>
        <w:tc>
          <w:tcPr>
            <w:tcW w:w="548" w:type="dxa"/>
            <w:gridSpan w:val="2"/>
          </w:tcPr>
          <w:p w14:paraId="3C731E19" w14:textId="77777777" w:rsidR="007E06D2" w:rsidRPr="006A0B2C" w:rsidRDefault="007E06D2" w:rsidP="00932353">
            <w:pPr>
              <w:pStyle w:val="NormalWeb"/>
              <w:jc w:val="both"/>
              <w:rPr>
                <w:rFonts w:ascii="Calibri" w:hAnsi="Calibri"/>
                <w:i/>
                <w:color w:val="000000"/>
                <w:sz w:val="20"/>
                <w:szCs w:val="20"/>
              </w:rPr>
            </w:pPr>
          </w:p>
        </w:tc>
        <w:tc>
          <w:tcPr>
            <w:tcW w:w="548" w:type="dxa"/>
            <w:gridSpan w:val="2"/>
          </w:tcPr>
          <w:p w14:paraId="2756673F" w14:textId="77777777" w:rsidR="007E06D2" w:rsidRPr="006A0B2C" w:rsidRDefault="007E06D2" w:rsidP="00932353">
            <w:pPr>
              <w:pStyle w:val="NormalWeb"/>
              <w:jc w:val="both"/>
              <w:rPr>
                <w:rFonts w:ascii="Calibri" w:hAnsi="Calibri"/>
                <w:i/>
                <w:color w:val="000000"/>
                <w:sz w:val="20"/>
                <w:szCs w:val="20"/>
              </w:rPr>
            </w:pPr>
          </w:p>
        </w:tc>
        <w:tc>
          <w:tcPr>
            <w:tcW w:w="6273" w:type="dxa"/>
            <w:gridSpan w:val="11"/>
          </w:tcPr>
          <w:p w14:paraId="38C39E46" w14:textId="25EF4192" w:rsidR="007E06D2" w:rsidRPr="007E06D2" w:rsidRDefault="007E06D2" w:rsidP="007E06D2">
            <w:pPr>
              <w:pStyle w:val="NormalWeb"/>
              <w:rPr>
                <w:rFonts w:ascii="Calibri" w:hAnsi="Calibri"/>
                <w:color w:val="000000"/>
                <w:sz w:val="20"/>
                <w:szCs w:val="20"/>
              </w:rPr>
            </w:pPr>
          </w:p>
        </w:tc>
      </w:tr>
      <w:tr w:rsidR="007E06D2" w14:paraId="5FD9F710" w14:textId="77777777" w:rsidTr="007E06D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59" w:type="dxa"/>
            <w:gridSpan w:val="2"/>
            <w:tcBorders>
              <w:top w:val="nil"/>
              <w:left w:val="nil"/>
              <w:bottom w:val="nil"/>
              <w:right w:val="single" w:sz="4" w:space="0" w:color="auto"/>
            </w:tcBorders>
          </w:tcPr>
          <w:p w14:paraId="48571623" w14:textId="77777777" w:rsidR="007E06D2" w:rsidRDefault="007E06D2" w:rsidP="00932353">
            <w:pPr>
              <w:pStyle w:val="NormalWeb"/>
              <w:rPr>
                <w:rFonts w:ascii="Calibri" w:hAnsi="Calibri"/>
                <w:color w:val="000000"/>
              </w:rPr>
            </w:pPr>
          </w:p>
        </w:tc>
        <w:tc>
          <w:tcPr>
            <w:tcW w:w="4678" w:type="dxa"/>
            <w:gridSpan w:val="9"/>
            <w:tcBorders>
              <w:left w:val="single" w:sz="4" w:space="0" w:color="auto"/>
            </w:tcBorders>
          </w:tcPr>
          <w:p w14:paraId="4FF908C4" w14:textId="77777777" w:rsidR="007E06D2" w:rsidRDefault="007E06D2" w:rsidP="00932353">
            <w:pPr>
              <w:pStyle w:val="NormalWeb"/>
              <w:jc w:val="center"/>
              <w:rPr>
                <w:rFonts w:ascii="Calibri" w:hAnsi="Calibri"/>
                <w:color w:val="000000"/>
              </w:rPr>
            </w:pPr>
            <w:r>
              <w:rPr>
                <w:rFonts w:ascii="Calibri" w:hAnsi="Calibri"/>
                <w:color w:val="000000"/>
              </w:rPr>
              <w:t>Beamline parameters</w:t>
            </w:r>
          </w:p>
        </w:tc>
        <w:tc>
          <w:tcPr>
            <w:tcW w:w="2268" w:type="dxa"/>
            <w:gridSpan w:val="4"/>
          </w:tcPr>
          <w:p w14:paraId="1FD22F0E" w14:textId="77777777" w:rsidR="007E06D2" w:rsidRDefault="007E06D2" w:rsidP="00932353">
            <w:pPr>
              <w:pStyle w:val="NormalWeb"/>
              <w:jc w:val="center"/>
              <w:rPr>
                <w:rFonts w:ascii="Calibri" w:hAnsi="Calibri"/>
                <w:color w:val="000000"/>
              </w:rPr>
            </w:pPr>
            <w:r>
              <w:rPr>
                <w:rFonts w:ascii="Calibri" w:hAnsi="Calibri"/>
                <w:color w:val="000000"/>
              </w:rPr>
              <w:t>Accelerator Twiss parameters</w:t>
            </w:r>
          </w:p>
        </w:tc>
        <w:tc>
          <w:tcPr>
            <w:tcW w:w="1417" w:type="dxa"/>
            <w:gridSpan w:val="3"/>
          </w:tcPr>
          <w:p w14:paraId="5D63FC7C" w14:textId="77777777" w:rsidR="007E06D2" w:rsidRDefault="007E06D2" w:rsidP="00932353">
            <w:pPr>
              <w:pStyle w:val="NormalWeb"/>
              <w:jc w:val="center"/>
              <w:rPr>
                <w:rFonts w:ascii="Calibri" w:hAnsi="Calibri"/>
                <w:color w:val="000000"/>
              </w:rPr>
            </w:pPr>
            <w:r>
              <w:rPr>
                <w:rFonts w:ascii="Calibri" w:hAnsi="Calibri"/>
                <w:color w:val="000000"/>
              </w:rPr>
              <w:t>Objectives</w:t>
            </w:r>
          </w:p>
        </w:tc>
      </w:tr>
      <w:tr w:rsidR="007E06D2" w14:paraId="77E7A622" w14:textId="77777777" w:rsidTr="007E06D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59" w:type="dxa"/>
            <w:gridSpan w:val="2"/>
            <w:tcBorders>
              <w:top w:val="nil"/>
              <w:left w:val="nil"/>
              <w:bottom w:val="single" w:sz="4" w:space="0" w:color="auto"/>
              <w:right w:val="single" w:sz="4" w:space="0" w:color="auto"/>
            </w:tcBorders>
          </w:tcPr>
          <w:p w14:paraId="47E80EBB" w14:textId="77777777" w:rsidR="007E06D2" w:rsidRDefault="007E06D2" w:rsidP="00932353">
            <w:pPr>
              <w:pStyle w:val="NormalWeb"/>
              <w:rPr>
                <w:rFonts w:ascii="Calibri" w:hAnsi="Calibri"/>
                <w:color w:val="000000"/>
              </w:rPr>
            </w:pPr>
          </w:p>
        </w:tc>
        <w:tc>
          <w:tcPr>
            <w:tcW w:w="709" w:type="dxa"/>
            <w:gridSpan w:val="2"/>
            <w:tcBorders>
              <w:left w:val="single" w:sz="4" w:space="0" w:color="auto"/>
            </w:tcBorders>
          </w:tcPr>
          <w:p w14:paraId="2C8A07AF" w14:textId="77777777" w:rsidR="007E06D2" w:rsidRDefault="007E06D2" w:rsidP="00932353">
            <w:pPr>
              <w:pStyle w:val="NormalWeb"/>
              <w:jc w:val="center"/>
              <w:rPr>
                <w:rFonts w:ascii="Calibri" w:hAnsi="Calibri"/>
                <w:color w:val="000000"/>
              </w:rPr>
            </w:pPr>
            <w:r w:rsidRPr="00DF5902">
              <w:rPr>
                <w:rFonts w:ascii="Calibri" w:hAnsi="Calibri"/>
                <w:color w:val="000000"/>
                <w:position w:val="-12"/>
              </w:rPr>
              <w:object w:dxaOrig="260" w:dyaOrig="360" w14:anchorId="251B89F7">
                <v:shape id="_x0000_i1050" type="#_x0000_t75" style="width:12.85pt;height:17.85pt" o:ole="">
                  <v:imagedata r:id="rId70" o:title=""/>
                </v:shape>
                <o:OLEObject Type="Embed" ProgID="Equation.DSMT4" ShapeID="_x0000_i1050" DrawAspect="Content" ObjectID="_1638083025" r:id="rId92"/>
              </w:object>
            </w:r>
          </w:p>
        </w:tc>
        <w:tc>
          <w:tcPr>
            <w:tcW w:w="567" w:type="dxa"/>
            <w:gridSpan w:val="2"/>
          </w:tcPr>
          <w:p w14:paraId="46557FB1" w14:textId="77777777" w:rsidR="007E06D2" w:rsidRDefault="007E06D2" w:rsidP="00932353">
            <w:pPr>
              <w:pStyle w:val="NormalWeb"/>
              <w:jc w:val="center"/>
              <w:rPr>
                <w:rFonts w:ascii="Calibri" w:hAnsi="Calibri"/>
                <w:color w:val="000000"/>
              </w:rPr>
            </w:pPr>
            <w:r w:rsidRPr="00DF5902">
              <w:rPr>
                <w:rFonts w:ascii="Calibri" w:hAnsi="Calibri"/>
                <w:color w:val="000000"/>
                <w:position w:val="-12"/>
              </w:rPr>
              <w:object w:dxaOrig="279" w:dyaOrig="360" w14:anchorId="2C888A4B">
                <v:shape id="_x0000_i1051" type="#_x0000_t75" style="width:14.5pt;height:17.85pt" o:ole="">
                  <v:imagedata r:id="rId72" o:title=""/>
                </v:shape>
                <o:OLEObject Type="Embed" ProgID="Equation.DSMT4" ShapeID="_x0000_i1051" DrawAspect="Content" ObjectID="_1638083026" r:id="rId93"/>
              </w:object>
            </w:r>
          </w:p>
        </w:tc>
        <w:tc>
          <w:tcPr>
            <w:tcW w:w="567" w:type="dxa"/>
          </w:tcPr>
          <w:p w14:paraId="59108F34" w14:textId="77777777" w:rsidR="007E06D2" w:rsidRDefault="007E06D2" w:rsidP="00932353">
            <w:pPr>
              <w:pStyle w:val="NormalWeb"/>
              <w:jc w:val="center"/>
              <w:rPr>
                <w:rFonts w:ascii="Calibri" w:hAnsi="Calibri"/>
                <w:color w:val="000000"/>
              </w:rPr>
            </w:pPr>
            <w:r w:rsidRPr="00DF5902">
              <w:rPr>
                <w:rFonts w:ascii="Calibri" w:hAnsi="Calibri"/>
                <w:color w:val="000000"/>
                <w:position w:val="-12"/>
              </w:rPr>
              <w:object w:dxaOrig="279" w:dyaOrig="360" w14:anchorId="0D2E369E">
                <v:shape id="_x0000_i1052" type="#_x0000_t75" style="width:14.5pt;height:17.85pt" o:ole="">
                  <v:imagedata r:id="rId74" o:title=""/>
                </v:shape>
                <o:OLEObject Type="Embed" ProgID="Equation.DSMT4" ShapeID="_x0000_i1052" DrawAspect="Content" ObjectID="_1638083027" r:id="rId94"/>
              </w:object>
            </w:r>
          </w:p>
        </w:tc>
        <w:tc>
          <w:tcPr>
            <w:tcW w:w="708" w:type="dxa"/>
          </w:tcPr>
          <w:p w14:paraId="6B5298ED" w14:textId="77777777" w:rsidR="007E06D2" w:rsidRDefault="007E06D2" w:rsidP="00932353">
            <w:pPr>
              <w:pStyle w:val="NormalWeb"/>
              <w:jc w:val="center"/>
              <w:rPr>
                <w:rFonts w:ascii="Calibri" w:hAnsi="Calibri"/>
                <w:color w:val="000000"/>
              </w:rPr>
            </w:pPr>
            <w:r w:rsidRPr="00DF5902">
              <w:rPr>
                <w:rFonts w:ascii="Calibri" w:hAnsi="Calibri"/>
                <w:color w:val="000000"/>
                <w:position w:val="-12"/>
              </w:rPr>
              <w:object w:dxaOrig="279" w:dyaOrig="360" w14:anchorId="40F1F6EF">
                <v:shape id="_x0000_i1053" type="#_x0000_t75" style="width:14.5pt;height:17.85pt" o:ole="">
                  <v:imagedata r:id="rId76" o:title=""/>
                </v:shape>
                <o:OLEObject Type="Embed" ProgID="Equation.DSMT4" ShapeID="_x0000_i1053" DrawAspect="Content" ObjectID="_1638083028" r:id="rId95"/>
              </w:object>
            </w:r>
          </w:p>
        </w:tc>
        <w:tc>
          <w:tcPr>
            <w:tcW w:w="709" w:type="dxa"/>
          </w:tcPr>
          <w:p w14:paraId="5AC1B089" w14:textId="77777777" w:rsidR="007E06D2" w:rsidRDefault="007E06D2" w:rsidP="00932353">
            <w:pPr>
              <w:pStyle w:val="NormalWeb"/>
              <w:jc w:val="center"/>
              <w:rPr>
                <w:rFonts w:ascii="Calibri" w:hAnsi="Calibri"/>
                <w:color w:val="000000"/>
              </w:rPr>
            </w:pPr>
            <w:r w:rsidRPr="00DF5902">
              <w:rPr>
                <w:rFonts w:ascii="Calibri" w:hAnsi="Calibri"/>
                <w:color w:val="000000"/>
                <w:position w:val="-12"/>
              </w:rPr>
              <w:object w:dxaOrig="240" w:dyaOrig="360" w14:anchorId="1D9AF6C2">
                <v:shape id="_x0000_i1054" type="#_x0000_t75" style="width:12.3pt;height:17.85pt" o:ole="">
                  <v:imagedata r:id="rId78" o:title=""/>
                </v:shape>
                <o:OLEObject Type="Embed" ProgID="Equation.DSMT4" ShapeID="_x0000_i1054" DrawAspect="Content" ObjectID="_1638083029" r:id="rId96"/>
              </w:object>
            </w:r>
          </w:p>
        </w:tc>
        <w:tc>
          <w:tcPr>
            <w:tcW w:w="709" w:type="dxa"/>
          </w:tcPr>
          <w:p w14:paraId="539E5C19" w14:textId="77777777" w:rsidR="007E06D2" w:rsidRDefault="007E06D2" w:rsidP="00932353">
            <w:pPr>
              <w:pStyle w:val="NormalWeb"/>
              <w:jc w:val="center"/>
              <w:rPr>
                <w:rFonts w:ascii="Calibri" w:hAnsi="Calibri"/>
                <w:color w:val="000000"/>
              </w:rPr>
            </w:pPr>
            <w:r w:rsidRPr="00DF5902">
              <w:rPr>
                <w:rFonts w:ascii="Calibri" w:hAnsi="Calibri"/>
                <w:color w:val="000000"/>
                <w:position w:val="-12"/>
              </w:rPr>
              <w:object w:dxaOrig="300" w:dyaOrig="360" w14:anchorId="5CF93256">
                <v:shape id="_x0000_i1055" type="#_x0000_t75" style="width:15.05pt;height:17.85pt" o:ole="">
                  <v:imagedata r:id="rId80" o:title=""/>
                </v:shape>
                <o:OLEObject Type="Embed" ProgID="Equation.DSMT4" ShapeID="_x0000_i1055" DrawAspect="Content" ObjectID="_1638083030" r:id="rId97"/>
              </w:object>
            </w:r>
          </w:p>
        </w:tc>
        <w:tc>
          <w:tcPr>
            <w:tcW w:w="709" w:type="dxa"/>
          </w:tcPr>
          <w:p w14:paraId="7D400D3C" w14:textId="77777777" w:rsidR="007E06D2" w:rsidRDefault="007E06D2" w:rsidP="00932353">
            <w:pPr>
              <w:pStyle w:val="NormalWeb"/>
              <w:jc w:val="center"/>
              <w:rPr>
                <w:rFonts w:ascii="Calibri" w:hAnsi="Calibri"/>
                <w:color w:val="000000"/>
              </w:rPr>
            </w:pPr>
            <w:r w:rsidRPr="00DF5902">
              <w:rPr>
                <w:rFonts w:ascii="Calibri" w:hAnsi="Calibri"/>
                <w:color w:val="000000"/>
                <w:position w:val="-12"/>
              </w:rPr>
              <w:object w:dxaOrig="260" w:dyaOrig="360" w14:anchorId="5F0D007B">
                <v:shape id="_x0000_i1056" type="#_x0000_t75" style="width:12.85pt;height:17.85pt" o:ole="">
                  <v:imagedata r:id="rId82" o:title=""/>
                </v:shape>
                <o:OLEObject Type="Embed" ProgID="Equation.DSMT4" ShapeID="_x0000_i1056" DrawAspect="Content" ObjectID="_1638083031" r:id="rId98"/>
              </w:object>
            </w:r>
          </w:p>
        </w:tc>
        <w:tc>
          <w:tcPr>
            <w:tcW w:w="567" w:type="dxa"/>
          </w:tcPr>
          <w:p w14:paraId="1D48B50E" w14:textId="77777777" w:rsidR="007E06D2" w:rsidRPr="00DF5902" w:rsidRDefault="007E06D2" w:rsidP="00932353">
            <w:pPr>
              <w:pStyle w:val="NormalWeb"/>
              <w:jc w:val="center"/>
              <w:rPr>
                <w:rFonts w:ascii="Calibri" w:hAnsi="Calibri"/>
                <w:color w:val="000000"/>
              </w:rPr>
            </w:pPr>
            <w:r w:rsidRPr="00DF5902">
              <w:rPr>
                <w:rFonts w:ascii="Calibri" w:hAnsi="Calibri"/>
                <w:color w:val="000000"/>
                <w:position w:val="-12"/>
              </w:rPr>
              <w:object w:dxaOrig="380" w:dyaOrig="360" w14:anchorId="10D85676">
                <v:shape id="_x0000_i1057" type="#_x0000_t75" style="width:19pt;height:17.85pt" o:ole="">
                  <v:imagedata r:id="rId84" o:title=""/>
                </v:shape>
                <o:OLEObject Type="Embed" ProgID="Equation.DSMT4" ShapeID="_x0000_i1057" DrawAspect="Content" ObjectID="_1638083032" r:id="rId99"/>
              </w:object>
            </w:r>
          </w:p>
        </w:tc>
        <w:tc>
          <w:tcPr>
            <w:tcW w:w="567" w:type="dxa"/>
          </w:tcPr>
          <w:p w14:paraId="0956901D" w14:textId="77777777" w:rsidR="007E06D2" w:rsidRPr="00DF5902" w:rsidRDefault="007E06D2" w:rsidP="00932353">
            <w:pPr>
              <w:pStyle w:val="NormalWeb"/>
              <w:jc w:val="center"/>
              <w:rPr>
                <w:rFonts w:ascii="Calibri" w:hAnsi="Calibri"/>
                <w:color w:val="000000"/>
              </w:rPr>
            </w:pPr>
            <w:r w:rsidRPr="000066CB">
              <w:rPr>
                <w:rFonts w:ascii="Calibri" w:hAnsi="Calibri"/>
                <w:color w:val="000000"/>
                <w:position w:val="-14"/>
              </w:rPr>
              <w:object w:dxaOrig="400" w:dyaOrig="380" w14:anchorId="5679B64C">
                <v:shape id="_x0000_i1058" type="#_x0000_t75" style="width:20.1pt;height:19pt" o:ole="">
                  <v:imagedata r:id="rId100" o:title=""/>
                </v:shape>
                <o:OLEObject Type="Embed" ProgID="Equation.DSMT4" ShapeID="_x0000_i1058" DrawAspect="Content" ObjectID="_1638083033" r:id="rId101"/>
              </w:object>
            </w:r>
          </w:p>
        </w:tc>
        <w:tc>
          <w:tcPr>
            <w:tcW w:w="567" w:type="dxa"/>
          </w:tcPr>
          <w:p w14:paraId="58E35A96" w14:textId="77777777" w:rsidR="007E06D2" w:rsidRPr="00DF5902" w:rsidRDefault="007E06D2" w:rsidP="00932353">
            <w:pPr>
              <w:pStyle w:val="NormalWeb"/>
              <w:jc w:val="center"/>
              <w:rPr>
                <w:rFonts w:ascii="Calibri" w:hAnsi="Calibri"/>
                <w:color w:val="000000"/>
              </w:rPr>
            </w:pPr>
            <w:r w:rsidRPr="00DF5902">
              <w:rPr>
                <w:rFonts w:ascii="Calibri" w:hAnsi="Calibri"/>
                <w:color w:val="000000"/>
                <w:position w:val="-12"/>
              </w:rPr>
              <w:object w:dxaOrig="279" w:dyaOrig="360" w14:anchorId="16535BC0">
                <v:shape id="_x0000_i1059" type="#_x0000_t75" style="width:14.5pt;height:17.85pt" o:ole="">
                  <v:imagedata r:id="rId56" o:title=""/>
                </v:shape>
                <o:OLEObject Type="Embed" ProgID="Equation.DSMT4" ShapeID="_x0000_i1059" DrawAspect="Content" ObjectID="_1638083034" r:id="rId102"/>
              </w:object>
            </w:r>
          </w:p>
        </w:tc>
        <w:tc>
          <w:tcPr>
            <w:tcW w:w="567" w:type="dxa"/>
          </w:tcPr>
          <w:p w14:paraId="25171339" w14:textId="77777777" w:rsidR="007E06D2" w:rsidRPr="00DF5902" w:rsidRDefault="007E06D2" w:rsidP="00932353">
            <w:pPr>
              <w:pStyle w:val="NormalWeb"/>
              <w:jc w:val="center"/>
              <w:rPr>
                <w:rFonts w:ascii="Calibri" w:hAnsi="Calibri"/>
                <w:color w:val="000000"/>
              </w:rPr>
            </w:pPr>
            <w:r w:rsidRPr="00DF5902">
              <w:rPr>
                <w:rFonts w:ascii="Calibri" w:hAnsi="Calibri"/>
                <w:color w:val="000000"/>
                <w:position w:val="-12"/>
              </w:rPr>
              <w:object w:dxaOrig="360" w:dyaOrig="360" w14:anchorId="16F39BEF">
                <v:shape id="_x0000_i1060" type="#_x0000_t75" style="width:17.85pt;height:17.85pt" o:ole="">
                  <v:imagedata r:id="rId58" o:title=""/>
                </v:shape>
                <o:OLEObject Type="Embed" ProgID="Equation.DSMT4" ShapeID="_x0000_i1060" DrawAspect="Content" ObjectID="_1638083035" r:id="rId103"/>
              </w:object>
            </w:r>
          </w:p>
        </w:tc>
        <w:tc>
          <w:tcPr>
            <w:tcW w:w="708" w:type="dxa"/>
            <w:gridSpan w:val="2"/>
          </w:tcPr>
          <w:p w14:paraId="01492650" w14:textId="77777777" w:rsidR="007E06D2" w:rsidRDefault="007E06D2" w:rsidP="00932353">
            <w:pPr>
              <w:pStyle w:val="NormalWeb"/>
              <w:jc w:val="center"/>
              <w:rPr>
                <w:rFonts w:ascii="Calibri" w:hAnsi="Calibri"/>
                <w:color w:val="000000"/>
              </w:rPr>
            </w:pPr>
            <w:r w:rsidRPr="00DF5902">
              <w:rPr>
                <w:rFonts w:ascii="Calibri" w:hAnsi="Calibri"/>
                <w:color w:val="000000"/>
                <w:position w:val="-12"/>
              </w:rPr>
              <w:object w:dxaOrig="300" w:dyaOrig="360" w14:anchorId="1AB1E8BB">
                <v:shape id="_x0000_i1061" type="#_x0000_t75" style="width:15.05pt;height:17.85pt" o:ole="">
                  <v:imagedata r:id="rId60" o:title=""/>
                </v:shape>
                <o:OLEObject Type="Embed" ProgID="Equation.DSMT4" ShapeID="_x0000_i1061" DrawAspect="Content" ObjectID="_1638083036" r:id="rId104"/>
              </w:object>
            </w:r>
          </w:p>
        </w:tc>
        <w:tc>
          <w:tcPr>
            <w:tcW w:w="709" w:type="dxa"/>
          </w:tcPr>
          <w:p w14:paraId="6E4F6BCE" w14:textId="77777777" w:rsidR="007E06D2" w:rsidRDefault="007E06D2" w:rsidP="00932353">
            <w:pPr>
              <w:pStyle w:val="NormalWeb"/>
              <w:jc w:val="center"/>
              <w:rPr>
                <w:rFonts w:ascii="Calibri" w:hAnsi="Calibri"/>
                <w:color w:val="000000"/>
              </w:rPr>
            </w:pPr>
            <w:r w:rsidRPr="006C1E8E">
              <w:rPr>
                <w:rFonts w:ascii="Calibri" w:hAnsi="Calibri"/>
                <w:color w:val="000000"/>
                <w:position w:val="-14"/>
              </w:rPr>
              <w:object w:dxaOrig="320" w:dyaOrig="380" w14:anchorId="363A1DA9">
                <v:shape id="_x0000_i1062" type="#_x0000_t75" style="width:15.65pt;height:19pt" o:ole="">
                  <v:imagedata r:id="rId62" o:title=""/>
                </v:shape>
                <o:OLEObject Type="Embed" ProgID="Equation.DSMT4" ShapeID="_x0000_i1062" DrawAspect="Content" ObjectID="_1638083037" r:id="rId105"/>
              </w:object>
            </w:r>
          </w:p>
        </w:tc>
      </w:tr>
      <w:tr w:rsidR="007E06D2" w14:paraId="2F52F9BC" w14:textId="77777777" w:rsidTr="007E06D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59" w:type="dxa"/>
            <w:gridSpan w:val="2"/>
            <w:tcBorders>
              <w:top w:val="single" w:sz="4" w:space="0" w:color="auto"/>
            </w:tcBorders>
          </w:tcPr>
          <w:p w14:paraId="0CDD6C1A" w14:textId="5ECB6A4D" w:rsidR="007E06D2" w:rsidRPr="007E06D2" w:rsidRDefault="007E06D2" w:rsidP="00932353">
            <w:pPr>
              <w:pStyle w:val="NormalWeb"/>
              <w:rPr>
                <w:color w:val="000000"/>
                <w:sz w:val="20"/>
                <w:szCs w:val="20"/>
              </w:rPr>
            </w:pPr>
            <w:r w:rsidRPr="007E06D2">
              <w:rPr>
                <w:color w:val="000000"/>
                <w:sz w:val="20"/>
                <w:szCs w:val="20"/>
              </w:rPr>
              <w:t>Start</w:t>
            </w:r>
          </w:p>
        </w:tc>
        <w:tc>
          <w:tcPr>
            <w:tcW w:w="709" w:type="dxa"/>
            <w:gridSpan w:val="2"/>
          </w:tcPr>
          <w:p w14:paraId="2588DDC4" w14:textId="77777777" w:rsidR="007E06D2" w:rsidRPr="007E06D2" w:rsidRDefault="007E06D2" w:rsidP="00932353">
            <w:pPr>
              <w:pStyle w:val="NormalWeb"/>
              <w:jc w:val="center"/>
              <w:rPr>
                <w:color w:val="000000"/>
                <w:sz w:val="20"/>
                <w:szCs w:val="20"/>
              </w:rPr>
            </w:pPr>
            <w:r w:rsidRPr="007E06D2">
              <w:rPr>
                <w:color w:val="000000"/>
                <w:sz w:val="20"/>
                <w:szCs w:val="20"/>
              </w:rPr>
              <w:t>11.87</w:t>
            </w:r>
          </w:p>
        </w:tc>
        <w:tc>
          <w:tcPr>
            <w:tcW w:w="567" w:type="dxa"/>
            <w:gridSpan w:val="2"/>
          </w:tcPr>
          <w:p w14:paraId="0EB06426" w14:textId="77777777" w:rsidR="007E06D2" w:rsidRPr="007E06D2" w:rsidRDefault="007E06D2" w:rsidP="00932353">
            <w:pPr>
              <w:pStyle w:val="NormalWeb"/>
              <w:jc w:val="center"/>
              <w:rPr>
                <w:color w:val="000000"/>
                <w:sz w:val="20"/>
                <w:szCs w:val="20"/>
              </w:rPr>
            </w:pPr>
            <w:r w:rsidRPr="007E06D2">
              <w:rPr>
                <w:color w:val="000000"/>
                <w:sz w:val="20"/>
                <w:szCs w:val="20"/>
              </w:rPr>
              <w:t>1.62</w:t>
            </w:r>
          </w:p>
        </w:tc>
        <w:tc>
          <w:tcPr>
            <w:tcW w:w="567" w:type="dxa"/>
          </w:tcPr>
          <w:p w14:paraId="1FFEC545" w14:textId="77777777" w:rsidR="007E06D2" w:rsidRPr="007E06D2" w:rsidRDefault="007E06D2" w:rsidP="00932353">
            <w:pPr>
              <w:pStyle w:val="NormalWeb"/>
              <w:jc w:val="center"/>
              <w:rPr>
                <w:color w:val="000000"/>
                <w:sz w:val="20"/>
                <w:szCs w:val="20"/>
              </w:rPr>
            </w:pPr>
            <w:r w:rsidRPr="007E06D2">
              <w:rPr>
                <w:color w:val="000000"/>
                <w:sz w:val="20"/>
                <w:szCs w:val="20"/>
              </w:rPr>
              <w:t>6.17</w:t>
            </w:r>
          </w:p>
        </w:tc>
        <w:tc>
          <w:tcPr>
            <w:tcW w:w="708" w:type="dxa"/>
          </w:tcPr>
          <w:p w14:paraId="0BE2BC24" w14:textId="77777777" w:rsidR="007E06D2" w:rsidRPr="007E06D2" w:rsidRDefault="007E06D2" w:rsidP="00932353">
            <w:pPr>
              <w:pStyle w:val="NormalWeb"/>
              <w:jc w:val="center"/>
              <w:rPr>
                <w:color w:val="000000"/>
                <w:sz w:val="20"/>
                <w:szCs w:val="20"/>
              </w:rPr>
            </w:pPr>
            <w:r w:rsidRPr="007E06D2">
              <w:rPr>
                <w:color w:val="000000"/>
                <w:sz w:val="20"/>
                <w:szCs w:val="20"/>
              </w:rPr>
              <w:t>29.05</w:t>
            </w:r>
          </w:p>
        </w:tc>
        <w:tc>
          <w:tcPr>
            <w:tcW w:w="709" w:type="dxa"/>
          </w:tcPr>
          <w:p w14:paraId="14585CEA" w14:textId="77777777" w:rsidR="007E06D2" w:rsidRPr="007E06D2" w:rsidRDefault="007E06D2" w:rsidP="00932353">
            <w:pPr>
              <w:pStyle w:val="NormalWeb"/>
              <w:jc w:val="center"/>
              <w:rPr>
                <w:color w:val="000000"/>
                <w:sz w:val="20"/>
                <w:szCs w:val="20"/>
              </w:rPr>
            </w:pPr>
            <w:r w:rsidRPr="007E06D2">
              <w:rPr>
                <w:color w:val="000000"/>
                <w:sz w:val="20"/>
                <w:szCs w:val="20"/>
              </w:rPr>
              <w:t>6.05</w:t>
            </w:r>
          </w:p>
        </w:tc>
        <w:tc>
          <w:tcPr>
            <w:tcW w:w="709" w:type="dxa"/>
          </w:tcPr>
          <w:p w14:paraId="1CF13A74" w14:textId="77777777" w:rsidR="007E06D2" w:rsidRPr="007E06D2" w:rsidRDefault="007E06D2" w:rsidP="00932353">
            <w:pPr>
              <w:pStyle w:val="NormalWeb"/>
              <w:jc w:val="center"/>
              <w:rPr>
                <w:color w:val="000000"/>
                <w:sz w:val="20"/>
                <w:szCs w:val="20"/>
              </w:rPr>
            </w:pPr>
            <w:r w:rsidRPr="007E06D2">
              <w:rPr>
                <w:color w:val="000000"/>
                <w:sz w:val="20"/>
                <w:szCs w:val="20"/>
              </w:rPr>
              <w:t>31.00</w:t>
            </w:r>
          </w:p>
        </w:tc>
        <w:tc>
          <w:tcPr>
            <w:tcW w:w="709" w:type="dxa"/>
          </w:tcPr>
          <w:p w14:paraId="6D5C2584" w14:textId="77777777" w:rsidR="007E06D2" w:rsidRPr="007E06D2" w:rsidRDefault="007E06D2" w:rsidP="00932353">
            <w:pPr>
              <w:pStyle w:val="NormalWeb"/>
              <w:jc w:val="center"/>
              <w:rPr>
                <w:color w:val="000000"/>
                <w:sz w:val="20"/>
                <w:szCs w:val="20"/>
              </w:rPr>
            </w:pPr>
            <w:r w:rsidRPr="007E06D2">
              <w:rPr>
                <w:color w:val="000000"/>
                <w:sz w:val="20"/>
                <w:szCs w:val="20"/>
              </w:rPr>
              <w:t>10.52</w:t>
            </w:r>
          </w:p>
        </w:tc>
        <w:tc>
          <w:tcPr>
            <w:tcW w:w="567" w:type="dxa"/>
          </w:tcPr>
          <w:p w14:paraId="03182DB2" w14:textId="77777777" w:rsidR="007E06D2" w:rsidRPr="007E06D2" w:rsidRDefault="007E06D2" w:rsidP="00932353">
            <w:pPr>
              <w:pStyle w:val="NormalWeb"/>
              <w:jc w:val="center"/>
              <w:rPr>
                <w:color w:val="000000"/>
                <w:sz w:val="20"/>
                <w:szCs w:val="20"/>
              </w:rPr>
            </w:pPr>
            <w:r w:rsidRPr="007E06D2">
              <w:rPr>
                <w:color w:val="000000"/>
                <w:sz w:val="20"/>
                <w:szCs w:val="20"/>
              </w:rPr>
              <w:t>7.67</w:t>
            </w:r>
          </w:p>
        </w:tc>
        <w:tc>
          <w:tcPr>
            <w:tcW w:w="567" w:type="dxa"/>
          </w:tcPr>
          <w:p w14:paraId="519DB924" w14:textId="77777777" w:rsidR="007E06D2" w:rsidRPr="007E06D2" w:rsidRDefault="007E06D2" w:rsidP="00932353">
            <w:pPr>
              <w:pStyle w:val="NormalWeb"/>
              <w:jc w:val="center"/>
              <w:rPr>
                <w:color w:val="000000"/>
                <w:sz w:val="20"/>
                <w:szCs w:val="20"/>
              </w:rPr>
            </w:pPr>
            <w:r w:rsidRPr="007E06D2">
              <w:rPr>
                <w:color w:val="000000"/>
                <w:sz w:val="20"/>
                <w:szCs w:val="20"/>
              </w:rPr>
              <w:t>5.24</w:t>
            </w:r>
          </w:p>
        </w:tc>
        <w:tc>
          <w:tcPr>
            <w:tcW w:w="567" w:type="dxa"/>
          </w:tcPr>
          <w:p w14:paraId="2AD46BC1" w14:textId="77777777" w:rsidR="007E06D2" w:rsidRPr="007E06D2" w:rsidRDefault="007E06D2" w:rsidP="00932353">
            <w:pPr>
              <w:pStyle w:val="NormalWeb"/>
              <w:jc w:val="center"/>
              <w:rPr>
                <w:color w:val="000000"/>
                <w:sz w:val="20"/>
                <w:szCs w:val="20"/>
              </w:rPr>
            </w:pPr>
            <w:r w:rsidRPr="007E06D2">
              <w:rPr>
                <w:color w:val="000000"/>
                <w:sz w:val="20"/>
                <w:szCs w:val="20"/>
              </w:rPr>
              <w:t>0</w:t>
            </w:r>
          </w:p>
        </w:tc>
        <w:tc>
          <w:tcPr>
            <w:tcW w:w="567" w:type="dxa"/>
          </w:tcPr>
          <w:p w14:paraId="32369525" w14:textId="77777777" w:rsidR="007E06D2" w:rsidRPr="007E06D2" w:rsidRDefault="007E06D2" w:rsidP="00932353">
            <w:pPr>
              <w:pStyle w:val="NormalWeb"/>
              <w:jc w:val="center"/>
              <w:rPr>
                <w:color w:val="000000"/>
                <w:sz w:val="20"/>
                <w:szCs w:val="20"/>
              </w:rPr>
            </w:pPr>
            <w:r w:rsidRPr="007E06D2">
              <w:rPr>
                <w:color w:val="000000"/>
                <w:sz w:val="20"/>
                <w:szCs w:val="20"/>
              </w:rPr>
              <w:t>0</w:t>
            </w:r>
          </w:p>
        </w:tc>
        <w:tc>
          <w:tcPr>
            <w:tcW w:w="708" w:type="dxa"/>
            <w:gridSpan w:val="2"/>
          </w:tcPr>
          <w:p w14:paraId="73047199" w14:textId="77777777" w:rsidR="007E06D2" w:rsidRPr="007E06D2" w:rsidRDefault="007E06D2" w:rsidP="00932353">
            <w:pPr>
              <w:pStyle w:val="NormalWeb"/>
              <w:jc w:val="center"/>
              <w:rPr>
                <w:color w:val="000000"/>
                <w:sz w:val="20"/>
                <w:szCs w:val="20"/>
              </w:rPr>
            </w:pPr>
            <w:r w:rsidRPr="007E06D2">
              <w:rPr>
                <w:color w:val="000000"/>
                <w:sz w:val="20"/>
                <w:szCs w:val="20"/>
              </w:rPr>
              <w:t>65.91</w:t>
            </w:r>
          </w:p>
        </w:tc>
        <w:tc>
          <w:tcPr>
            <w:tcW w:w="709" w:type="dxa"/>
          </w:tcPr>
          <w:p w14:paraId="0C86ED87" w14:textId="77777777" w:rsidR="007E06D2" w:rsidRPr="007E06D2" w:rsidRDefault="007E06D2" w:rsidP="00932353">
            <w:pPr>
              <w:pStyle w:val="NormalWeb"/>
              <w:jc w:val="center"/>
              <w:rPr>
                <w:color w:val="000000"/>
                <w:sz w:val="20"/>
                <w:szCs w:val="20"/>
              </w:rPr>
            </w:pPr>
            <w:r w:rsidRPr="007E06D2">
              <w:rPr>
                <w:color w:val="000000"/>
                <w:sz w:val="20"/>
                <w:szCs w:val="20"/>
              </w:rPr>
              <w:t>65.88</w:t>
            </w:r>
          </w:p>
        </w:tc>
      </w:tr>
      <w:tr w:rsidR="007E06D2" w14:paraId="30B6BBD7" w14:textId="77777777" w:rsidTr="007E06D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59" w:type="dxa"/>
            <w:gridSpan w:val="2"/>
          </w:tcPr>
          <w:p w14:paraId="1D4362C9" w14:textId="3642F00E" w:rsidR="007E06D2" w:rsidRPr="007E06D2" w:rsidRDefault="007E06D2" w:rsidP="00932353">
            <w:pPr>
              <w:pStyle w:val="NormalWeb"/>
              <w:rPr>
                <w:color w:val="000000"/>
                <w:sz w:val="20"/>
                <w:szCs w:val="20"/>
              </w:rPr>
            </w:pPr>
            <w:r w:rsidRPr="007E06D2">
              <w:rPr>
                <w:color w:val="000000"/>
                <w:sz w:val="20"/>
                <w:szCs w:val="20"/>
              </w:rPr>
              <w:t>End</w:t>
            </w:r>
          </w:p>
        </w:tc>
        <w:tc>
          <w:tcPr>
            <w:tcW w:w="709" w:type="dxa"/>
            <w:gridSpan w:val="2"/>
          </w:tcPr>
          <w:p w14:paraId="3D31896B" w14:textId="77777777" w:rsidR="007E06D2" w:rsidRPr="007E06D2" w:rsidRDefault="007E06D2" w:rsidP="00932353">
            <w:pPr>
              <w:pStyle w:val="NormalWeb"/>
              <w:jc w:val="center"/>
              <w:rPr>
                <w:color w:val="000000"/>
                <w:sz w:val="20"/>
                <w:szCs w:val="20"/>
              </w:rPr>
            </w:pPr>
            <w:r w:rsidRPr="007E06D2">
              <w:rPr>
                <w:color w:val="000000"/>
                <w:sz w:val="20"/>
                <w:szCs w:val="20"/>
              </w:rPr>
              <w:t>12.97</w:t>
            </w:r>
          </w:p>
        </w:tc>
        <w:tc>
          <w:tcPr>
            <w:tcW w:w="567" w:type="dxa"/>
            <w:gridSpan w:val="2"/>
          </w:tcPr>
          <w:p w14:paraId="3071A3E4" w14:textId="77777777" w:rsidR="007E06D2" w:rsidRPr="007E06D2" w:rsidRDefault="007E06D2" w:rsidP="00932353">
            <w:pPr>
              <w:pStyle w:val="NormalWeb"/>
              <w:jc w:val="center"/>
              <w:rPr>
                <w:color w:val="000000"/>
                <w:sz w:val="20"/>
                <w:szCs w:val="20"/>
              </w:rPr>
            </w:pPr>
            <w:r w:rsidRPr="007E06D2">
              <w:rPr>
                <w:color w:val="000000"/>
                <w:sz w:val="20"/>
                <w:szCs w:val="20"/>
              </w:rPr>
              <w:t>1.37</w:t>
            </w:r>
          </w:p>
        </w:tc>
        <w:tc>
          <w:tcPr>
            <w:tcW w:w="567" w:type="dxa"/>
          </w:tcPr>
          <w:p w14:paraId="12A92963" w14:textId="77777777" w:rsidR="007E06D2" w:rsidRPr="007E06D2" w:rsidRDefault="007E06D2" w:rsidP="00932353">
            <w:pPr>
              <w:pStyle w:val="NormalWeb"/>
              <w:jc w:val="center"/>
              <w:rPr>
                <w:color w:val="000000"/>
                <w:sz w:val="20"/>
                <w:szCs w:val="20"/>
              </w:rPr>
            </w:pPr>
            <w:r w:rsidRPr="007E06D2">
              <w:rPr>
                <w:color w:val="000000"/>
                <w:sz w:val="20"/>
                <w:szCs w:val="20"/>
              </w:rPr>
              <w:t>5.57</w:t>
            </w:r>
          </w:p>
        </w:tc>
        <w:tc>
          <w:tcPr>
            <w:tcW w:w="708" w:type="dxa"/>
          </w:tcPr>
          <w:p w14:paraId="7EA58058" w14:textId="77777777" w:rsidR="007E06D2" w:rsidRPr="007E06D2" w:rsidRDefault="007E06D2" w:rsidP="00932353">
            <w:pPr>
              <w:pStyle w:val="NormalWeb"/>
              <w:jc w:val="center"/>
              <w:rPr>
                <w:color w:val="000000"/>
                <w:sz w:val="20"/>
                <w:szCs w:val="20"/>
              </w:rPr>
            </w:pPr>
            <w:r w:rsidRPr="007E06D2">
              <w:rPr>
                <w:color w:val="000000"/>
                <w:sz w:val="20"/>
                <w:szCs w:val="20"/>
              </w:rPr>
              <w:t>30.62</w:t>
            </w:r>
          </w:p>
        </w:tc>
        <w:tc>
          <w:tcPr>
            <w:tcW w:w="709" w:type="dxa"/>
          </w:tcPr>
          <w:p w14:paraId="2E39B7D1" w14:textId="77777777" w:rsidR="007E06D2" w:rsidRPr="007E06D2" w:rsidRDefault="007E06D2" w:rsidP="00932353">
            <w:pPr>
              <w:pStyle w:val="NormalWeb"/>
              <w:jc w:val="center"/>
              <w:rPr>
                <w:color w:val="000000"/>
                <w:sz w:val="20"/>
                <w:szCs w:val="20"/>
              </w:rPr>
            </w:pPr>
            <w:r w:rsidRPr="007E06D2">
              <w:rPr>
                <w:color w:val="000000"/>
                <w:sz w:val="20"/>
                <w:szCs w:val="20"/>
              </w:rPr>
              <w:t>8.94</w:t>
            </w:r>
          </w:p>
        </w:tc>
        <w:tc>
          <w:tcPr>
            <w:tcW w:w="709" w:type="dxa"/>
          </w:tcPr>
          <w:p w14:paraId="774D8C89" w14:textId="77777777" w:rsidR="007E06D2" w:rsidRPr="007E06D2" w:rsidRDefault="007E06D2" w:rsidP="00932353">
            <w:pPr>
              <w:pStyle w:val="NormalWeb"/>
              <w:jc w:val="center"/>
              <w:rPr>
                <w:color w:val="000000"/>
                <w:sz w:val="20"/>
                <w:szCs w:val="20"/>
              </w:rPr>
            </w:pPr>
            <w:r w:rsidRPr="007E06D2">
              <w:rPr>
                <w:color w:val="000000"/>
                <w:sz w:val="20"/>
                <w:szCs w:val="20"/>
              </w:rPr>
              <w:t>32.86</w:t>
            </w:r>
          </w:p>
        </w:tc>
        <w:tc>
          <w:tcPr>
            <w:tcW w:w="709" w:type="dxa"/>
          </w:tcPr>
          <w:p w14:paraId="75156C23" w14:textId="77777777" w:rsidR="007E06D2" w:rsidRPr="007E06D2" w:rsidRDefault="007E06D2" w:rsidP="00932353">
            <w:pPr>
              <w:pStyle w:val="NormalWeb"/>
              <w:jc w:val="center"/>
              <w:rPr>
                <w:color w:val="000000"/>
                <w:sz w:val="20"/>
                <w:szCs w:val="20"/>
              </w:rPr>
            </w:pPr>
            <w:r w:rsidRPr="007E06D2">
              <w:rPr>
                <w:color w:val="000000"/>
                <w:sz w:val="20"/>
                <w:szCs w:val="20"/>
              </w:rPr>
              <w:t>6.50</w:t>
            </w:r>
          </w:p>
        </w:tc>
        <w:tc>
          <w:tcPr>
            <w:tcW w:w="567" w:type="dxa"/>
          </w:tcPr>
          <w:p w14:paraId="51E26B08" w14:textId="77777777" w:rsidR="007E06D2" w:rsidRPr="007E06D2" w:rsidRDefault="007E06D2" w:rsidP="00932353">
            <w:pPr>
              <w:pStyle w:val="NormalWeb"/>
              <w:jc w:val="center"/>
              <w:rPr>
                <w:color w:val="000000"/>
                <w:sz w:val="20"/>
                <w:szCs w:val="20"/>
              </w:rPr>
            </w:pPr>
            <w:r w:rsidRPr="007E06D2">
              <w:rPr>
                <w:color w:val="000000"/>
                <w:sz w:val="20"/>
                <w:szCs w:val="20"/>
              </w:rPr>
              <w:t>8.99</w:t>
            </w:r>
          </w:p>
        </w:tc>
        <w:tc>
          <w:tcPr>
            <w:tcW w:w="567" w:type="dxa"/>
          </w:tcPr>
          <w:p w14:paraId="7630F688" w14:textId="77777777" w:rsidR="007E06D2" w:rsidRPr="007E06D2" w:rsidRDefault="007E06D2" w:rsidP="00932353">
            <w:pPr>
              <w:pStyle w:val="NormalWeb"/>
              <w:jc w:val="center"/>
              <w:rPr>
                <w:color w:val="000000"/>
                <w:sz w:val="20"/>
                <w:szCs w:val="20"/>
              </w:rPr>
            </w:pPr>
            <w:r w:rsidRPr="007E06D2">
              <w:rPr>
                <w:color w:val="000000"/>
                <w:sz w:val="20"/>
                <w:szCs w:val="20"/>
              </w:rPr>
              <w:t>4.00</w:t>
            </w:r>
          </w:p>
        </w:tc>
        <w:tc>
          <w:tcPr>
            <w:tcW w:w="567" w:type="dxa"/>
          </w:tcPr>
          <w:p w14:paraId="4F6EBD6F" w14:textId="77777777" w:rsidR="007E06D2" w:rsidRPr="007E06D2" w:rsidRDefault="007E06D2" w:rsidP="00932353">
            <w:pPr>
              <w:pStyle w:val="NormalWeb"/>
              <w:jc w:val="center"/>
              <w:rPr>
                <w:color w:val="000000"/>
                <w:sz w:val="20"/>
                <w:szCs w:val="20"/>
              </w:rPr>
            </w:pPr>
            <w:r w:rsidRPr="007E06D2">
              <w:rPr>
                <w:color w:val="000000"/>
                <w:sz w:val="20"/>
                <w:szCs w:val="20"/>
              </w:rPr>
              <w:t>0</w:t>
            </w:r>
          </w:p>
        </w:tc>
        <w:tc>
          <w:tcPr>
            <w:tcW w:w="567" w:type="dxa"/>
          </w:tcPr>
          <w:p w14:paraId="6666393E" w14:textId="77777777" w:rsidR="007E06D2" w:rsidRPr="007E06D2" w:rsidRDefault="007E06D2" w:rsidP="00932353">
            <w:pPr>
              <w:pStyle w:val="NormalWeb"/>
              <w:jc w:val="center"/>
              <w:rPr>
                <w:color w:val="000000"/>
                <w:sz w:val="20"/>
                <w:szCs w:val="20"/>
              </w:rPr>
            </w:pPr>
            <w:r w:rsidRPr="007E06D2">
              <w:rPr>
                <w:color w:val="000000"/>
                <w:sz w:val="20"/>
                <w:szCs w:val="20"/>
              </w:rPr>
              <w:t>0</w:t>
            </w:r>
          </w:p>
        </w:tc>
        <w:tc>
          <w:tcPr>
            <w:tcW w:w="708" w:type="dxa"/>
            <w:gridSpan w:val="2"/>
          </w:tcPr>
          <w:p w14:paraId="7AAEEB44" w14:textId="77777777" w:rsidR="007E06D2" w:rsidRPr="007E06D2" w:rsidRDefault="007E06D2" w:rsidP="00932353">
            <w:pPr>
              <w:pStyle w:val="NormalWeb"/>
              <w:jc w:val="center"/>
              <w:rPr>
                <w:color w:val="000000"/>
                <w:sz w:val="20"/>
                <w:szCs w:val="20"/>
              </w:rPr>
            </w:pPr>
            <w:r w:rsidRPr="007E06D2">
              <w:rPr>
                <w:color w:val="000000"/>
                <w:sz w:val="20"/>
                <w:szCs w:val="20"/>
              </w:rPr>
              <w:t>3.57</w:t>
            </w:r>
          </w:p>
        </w:tc>
        <w:tc>
          <w:tcPr>
            <w:tcW w:w="709" w:type="dxa"/>
          </w:tcPr>
          <w:p w14:paraId="2384978D" w14:textId="77777777" w:rsidR="007E06D2" w:rsidRPr="007E06D2" w:rsidRDefault="007E06D2" w:rsidP="00932353">
            <w:pPr>
              <w:pStyle w:val="NormalWeb"/>
              <w:jc w:val="center"/>
              <w:rPr>
                <w:color w:val="000000"/>
                <w:sz w:val="20"/>
                <w:szCs w:val="20"/>
              </w:rPr>
            </w:pPr>
            <w:r w:rsidRPr="007E06D2">
              <w:rPr>
                <w:color w:val="000000"/>
                <w:sz w:val="20"/>
                <w:szCs w:val="20"/>
              </w:rPr>
              <w:t>2.04</w:t>
            </w:r>
          </w:p>
        </w:tc>
      </w:tr>
    </w:tbl>
    <w:p w14:paraId="13102C88" w14:textId="77777777" w:rsidR="004D357E" w:rsidRDefault="004D357E" w:rsidP="00380539">
      <w:pPr>
        <w:widowControl w:val="0"/>
        <w:autoSpaceDE w:val="0"/>
        <w:autoSpaceDN w:val="0"/>
        <w:adjustRightInd w:val="0"/>
        <w:spacing w:after="0" w:line="240" w:lineRule="auto"/>
        <w:rPr>
          <w:sz w:val="24"/>
          <w:szCs w:val="24"/>
          <w:lang w:val="en-US"/>
        </w:rPr>
      </w:pPr>
    </w:p>
    <w:p w14:paraId="407E96DC" w14:textId="536E4C03" w:rsidR="00106941" w:rsidRDefault="00106941" w:rsidP="00380539">
      <w:pPr>
        <w:widowControl w:val="0"/>
        <w:autoSpaceDE w:val="0"/>
        <w:autoSpaceDN w:val="0"/>
        <w:adjustRightInd w:val="0"/>
        <w:spacing w:after="0" w:line="240" w:lineRule="auto"/>
        <w:rPr>
          <w:sz w:val="24"/>
          <w:szCs w:val="24"/>
          <w:lang w:val="en-US"/>
        </w:rPr>
      </w:pPr>
    </w:p>
    <w:p w14:paraId="72A41312" w14:textId="77777777" w:rsidR="007E06D2" w:rsidRDefault="007E06D2" w:rsidP="00380539">
      <w:pPr>
        <w:widowControl w:val="0"/>
        <w:autoSpaceDE w:val="0"/>
        <w:autoSpaceDN w:val="0"/>
        <w:adjustRightInd w:val="0"/>
        <w:spacing w:after="0" w:line="240" w:lineRule="auto"/>
        <w:rPr>
          <w:rFonts w:eastAsiaTheme="minorEastAsia"/>
          <w:color w:val="000000"/>
          <w:sz w:val="24"/>
          <w:szCs w:val="24"/>
          <w:lang w:eastAsia="en-GB"/>
        </w:rPr>
      </w:pPr>
      <w:r w:rsidRPr="007E06D2">
        <w:rPr>
          <w:rFonts w:eastAsiaTheme="minorEastAsia"/>
          <w:color w:val="000000"/>
          <w:sz w:val="24"/>
          <w:szCs w:val="24"/>
          <w:lang w:eastAsia="en-GB"/>
        </w:rPr>
        <w:t xml:space="preserve">Similarly, the Pareto-values obtained for the beamline-components of the parameter space converge to values that are very close to each other, although not completely identical.  This type of convergence to neighbouring values is common in many iterative optimization methods used in x-ray image reconstruction. What we observe here specifically, is very much </w:t>
      </w:r>
      <w:proofErr w:type="gramStart"/>
      <w:r w:rsidRPr="007E06D2">
        <w:rPr>
          <w:rFonts w:eastAsiaTheme="minorEastAsia"/>
          <w:color w:val="000000"/>
          <w:sz w:val="24"/>
          <w:szCs w:val="24"/>
          <w:lang w:eastAsia="en-GB"/>
        </w:rPr>
        <w:t>similar to</w:t>
      </w:r>
      <w:proofErr w:type="gramEnd"/>
      <w:r w:rsidRPr="007E06D2">
        <w:rPr>
          <w:rFonts w:eastAsiaTheme="minorEastAsia"/>
          <w:color w:val="000000"/>
          <w:sz w:val="24"/>
          <w:szCs w:val="24"/>
          <w:lang w:eastAsia="en-GB"/>
        </w:rPr>
        <w:t xml:space="preserve"> the so-called “ordered subset expectation maximization” method (OSEM), where several systems will converge toward very close values to the “ideal true value” of the system. In the OSEM technique, there is usually a contribution from the noise. This role is played here by the randomness introduced at each iteration of the genetic algorithm when the new individuals of the new population are generated. Now, comparing the final parameters, we see that, for the unspoiled and spoiled cases, converges to 12.99 and 12.97,   to 1.24 and 1.37, and   to 5.41 and 5.57. This gives an overall length of 19.64 and 19.91. One should bear in mind that the original length for </w:t>
      </w:r>
      <w:r>
        <w:rPr>
          <w:rFonts w:eastAsiaTheme="minorEastAsia"/>
          <w:color w:val="000000"/>
          <w:sz w:val="24"/>
          <w:szCs w:val="24"/>
          <w:lang w:eastAsia="en-GB"/>
        </w:rPr>
        <w:t>d1</w:t>
      </w:r>
      <w:r w:rsidRPr="007E06D2">
        <w:rPr>
          <w:rFonts w:eastAsiaTheme="minorEastAsia"/>
          <w:color w:val="000000"/>
          <w:sz w:val="24"/>
          <w:szCs w:val="24"/>
          <w:lang w:eastAsia="en-GB"/>
        </w:rPr>
        <w:t>+</w:t>
      </w:r>
      <w:r>
        <w:rPr>
          <w:rFonts w:eastAsiaTheme="minorEastAsia"/>
          <w:color w:val="000000"/>
          <w:sz w:val="24"/>
          <w:szCs w:val="24"/>
          <w:lang w:eastAsia="en-GB"/>
        </w:rPr>
        <w:t>d2</w:t>
      </w:r>
      <w:r w:rsidRPr="007E06D2">
        <w:rPr>
          <w:rFonts w:eastAsiaTheme="minorEastAsia"/>
          <w:color w:val="000000"/>
          <w:sz w:val="24"/>
          <w:szCs w:val="24"/>
          <w:lang w:eastAsia="en-GB"/>
        </w:rPr>
        <w:t>+</w:t>
      </w:r>
      <w:r>
        <w:rPr>
          <w:rFonts w:eastAsiaTheme="minorEastAsia"/>
          <w:color w:val="000000"/>
          <w:sz w:val="24"/>
          <w:szCs w:val="24"/>
          <w:lang w:eastAsia="en-GB"/>
        </w:rPr>
        <w:t>d3</w:t>
      </w:r>
      <w:r w:rsidRPr="007E06D2">
        <w:rPr>
          <w:rFonts w:eastAsiaTheme="minorEastAsia"/>
          <w:color w:val="000000"/>
          <w:sz w:val="24"/>
          <w:szCs w:val="24"/>
          <w:lang w:eastAsia="en-GB"/>
        </w:rPr>
        <w:t xml:space="preserve"> was 17.7 meters, which means that both optimisations require an increase of the overall length by about 2 meters.  </w:t>
      </w:r>
    </w:p>
    <w:p w14:paraId="6835F9E6" w14:textId="64E501C4" w:rsidR="006C4FA8" w:rsidRPr="007E06D2" w:rsidRDefault="007E06D2" w:rsidP="00380539">
      <w:pPr>
        <w:widowControl w:val="0"/>
        <w:autoSpaceDE w:val="0"/>
        <w:autoSpaceDN w:val="0"/>
        <w:adjustRightInd w:val="0"/>
        <w:spacing w:after="0" w:line="240" w:lineRule="auto"/>
        <w:rPr>
          <w:rFonts w:eastAsiaTheme="minorEastAsia"/>
          <w:color w:val="000000"/>
          <w:sz w:val="24"/>
          <w:szCs w:val="24"/>
          <w:lang w:eastAsia="en-GB"/>
        </w:rPr>
      </w:pPr>
      <w:r>
        <w:rPr>
          <w:rFonts w:eastAsiaTheme="minorEastAsia"/>
          <w:color w:val="000000"/>
          <w:sz w:val="24"/>
          <w:szCs w:val="24"/>
          <w:lang w:eastAsia="en-GB"/>
        </w:rPr>
        <w:t xml:space="preserve">Variations of this entity may be impractical to implement on an already built system, while a change in the spatial distribution of beamline elements is perfectly thinkable at a design stage. </w:t>
      </w:r>
    </w:p>
    <w:p w14:paraId="74E69295" w14:textId="77777777" w:rsidR="006C4FA8" w:rsidRDefault="006C4FA8" w:rsidP="00380539">
      <w:pPr>
        <w:widowControl w:val="0"/>
        <w:autoSpaceDE w:val="0"/>
        <w:autoSpaceDN w:val="0"/>
        <w:adjustRightInd w:val="0"/>
        <w:spacing w:after="0" w:line="240" w:lineRule="auto"/>
        <w:rPr>
          <w:sz w:val="24"/>
          <w:szCs w:val="24"/>
          <w:lang w:val="en-US"/>
        </w:rPr>
      </w:pPr>
    </w:p>
    <w:p w14:paraId="001CDD81" w14:textId="77777777" w:rsidR="00175D58" w:rsidRDefault="00175D58" w:rsidP="00175D58">
      <w:commentRangeStart w:id="68"/>
      <w:r>
        <w:t xml:space="preserve">For the I13 case we explored the possibility of describing the beamline by means of a full transport matrix that acts on an initially defined photon phase space. This assumes the linearity of the system and entails a definition of the photon beam as the convolution of the </w:t>
      </w:r>
      <w:r>
        <w:lastRenderedPageBreak/>
        <w:t>electron beam phase space with a coherent photon source. The photon beam moments can be defined as:</w:t>
      </w:r>
    </w:p>
    <w:p w14:paraId="6E6A48A5" w14:textId="77777777" w:rsidR="00175D58" w:rsidRDefault="00175D58" w:rsidP="00175D58">
      <m:oMathPara>
        <m:oMath>
          <m:r>
            <w:rPr>
              <w:rFonts w:ascii="Cambria Math" w:hAnsi="Cambria Math"/>
            </w:rPr>
            <m:t>S=</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xx</m:t>
                              </m:r>
                            </m:sub>
                          </m:sSub>
                        </m:e>
                        <m:e>
                          <m:sSub>
                            <m:sSubPr>
                              <m:ctrlPr>
                                <w:rPr>
                                  <w:rFonts w:ascii="Cambria Math" w:hAnsi="Cambria Math"/>
                                  <w:i/>
                                </w:rPr>
                              </m:ctrlPr>
                            </m:sSubPr>
                            <m:e>
                              <m:r>
                                <w:rPr>
                                  <w:rFonts w:ascii="Cambria Math" w:hAnsi="Cambria Math"/>
                                </w:rPr>
                                <m:t>s</m:t>
                              </m:r>
                            </m:e>
                            <m:sub>
                              <m:r>
                                <w:rPr>
                                  <w:rFonts w:ascii="Cambria Math" w:hAnsi="Cambria Math"/>
                                </w:rPr>
                                <m:t>xx'</m:t>
                              </m:r>
                            </m:sub>
                          </m:sSub>
                        </m:e>
                      </m:mr>
                      <m:mr>
                        <m:e>
                          <m:sSub>
                            <m:sSubPr>
                              <m:ctrlPr>
                                <w:rPr>
                                  <w:rFonts w:ascii="Cambria Math" w:hAnsi="Cambria Math"/>
                                  <w:i/>
                                </w:rPr>
                              </m:ctrlPr>
                            </m:sSubPr>
                            <m:e>
                              <m:r>
                                <w:rPr>
                                  <w:rFonts w:ascii="Cambria Math" w:hAnsi="Cambria Math"/>
                                </w:rPr>
                                <m:t>s</m:t>
                              </m:r>
                            </m:e>
                            <m:sub>
                              <m:r>
                                <w:rPr>
                                  <w:rFonts w:ascii="Cambria Math" w:hAnsi="Cambria Math"/>
                                </w:rPr>
                                <m:t>x'x</m:t>
                              </m:r>
                            </m:sub>
                          </m:sSub>
                        </m:e>
                        <m:e>
                          <m:sSub>
                            <m:sSubPr>
                              <m:ctrlPr>
                                <w:rPr>
                                  <w:rFonts w:ascii="Cambria Math" w:hAnsi="Cambria Math"/>
                                  <w:i/>
                                </w:rPr>
                              </m:ctrlPr>
                            </m:sSubPr>
                            <m:e>
                              <m:r>
                                <w:rPr>
                                  <w:rFonts w:ascii="Cambria Math" w:hAnsi="Cambria Math"/>
                                </w:rPr>
                                <m:t>s</m:t>
                              </m:r>
                            </m:e>
                            <m:sub>
                              <m:r>
                                <w:rPr>
                                  <w:rFonts w:ascii="Cambria Math" w:hAnsi="Cambria Math"/>
                                </w:rPr>
                                <m:t>x'x'</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xy</m:t>
                              </m:r>
                            </m:sub>
                          </m:sSub>
                        </m:e>
                        <m:e>
                          <m:sSub>
                            <m:sSubPr>
                              <m:ctrlPr>
                                <w:rPr>
                                  <w:rFonts w:ascii="Cambria Math" w:hAnsi="Cambria Math"/>
                                  <w:i/>
                                </w:rPr>
                              </m:ctrlPr>
                            </m:sSubPr>
                            <m:e>
                              <m:r>
                                <w:rPr>
                                  <w:rFonts w:ascii="Cambria Math" w:hAnsi="Cambria Math"/>
                                </w:rPr>
                                <m:t>s</m:t>
                              </m:r>
                            </m:e>
                            <m:sub>
                              <m:r>
                                <w:rPr>
                                  <w:rFonts w:ascii="Cambria Math" w:hAnsi="Cambria Math"/>
                                </w:rPr>
                                <m:t>xy'</m:t>
                              </m:r>
                            </m:sub>
                          </m:sSub>
                        </m:e>
                      </m:mr>
                      <m:mr>
                        <m:e>
                          <m:sSub>
                            <m:sSubPr>
                              <m:ctrlPr>
                                <w:rPr>
                                  <w:rFonts w:ascii="Cambria Math" w:hAnsi="Cambria Math"/>
                                  <w:i/>
                                </w:rPr>
                              </m:ctrlPr>
                            </m:sSubPr>
                            <m:e>
                              <m:r>
                                <w:rPr>
                                  <w:rFonts w:ascii="Cambria Math" w:hAnsi="Cambria Math"/>
                                </w:rPr>
                                <m:t>s</m:t>
                              </m:r>
                            </m:e>
                            <m:sub>
                              <m:r>
                                <w:rPr>
                                  <w:rFonts w:ascii="Cambria Math" w:hAnsi="Cambria Math"/>
                                </w:rPr>
                                <m:t>x'y</m:t>
                              </m:r>
                            </m:sub>
                          </m:sSub>
                        </m:e>
                        <m:e>
                          <m:sSub>
                            <m:sSubPr>
                              <m:ctrlPr>
                                <w:rPr>
                                  <w:rFonts w:ascii="Cambria Math" w:hAnsi="Cambria Math"/>
                                  <w:i/>
                                </w:rPr>
                              </m:ctrlPr>
                            </m:sSubPr>
                            <m:e>
                              <m:r>
                                <w:rPr>
                                  <w:rFonts w:ascii="Cambria Math" w:hAnsi="Cambria Math"/>
                                </w:rPr>
                                <m:t>s</m:t>
                              </m:r>
                            </m:e>
                            <m:sub>
                              <m:r>
                                <w:rPr>
                                  <w:rFonts w:ascii="Cambria Math" w:hAnsi="Cambria Math"/>
                                </w:rPr>
                                <m:t>x'y'</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yx</m:t>
                              </m:r>
                            </m:sub>
                          </m:sSub>
                        </m:e>
                        <m:e>
                          <m:sSub>
                            <m:sSubPr>
                              <m:ctrlPr>
                                <w:rPr>
                                  <w:rFonts w:ascii="Cambria Math" w:hAnsi="Cambria Math"/>
                                  <w:i/>
                                </w:rPr>
                              </m:ctrlPr>
                            </m:sSubPr>
                            <m:e>
                              <m:r>
                                <w:rPr>
                                  <w:rFonts w:ascii="Cambria Math" w:hAnsi="Cambria Math"/>
                                </w:rPr>
                                <m:t>s</m:t>
                              </m:r>
                            </m:e>
                            <m:sub>
                              <m:r>
                                <w:rPr>
                                  <w:rFonts w:ascii="Cambria Math" w:hAnsi="Cambria Math"/>
                                </w:rPr>
                                <m:t>yx'</m:t>
                              </m:r>
                            </m:sub>
                          </m:sSub>
                        </m:e>
                      </m:mr>
                      <m:mr>
                        <m:e>
                          <m:sSub>
                            <m:sSubPr>
                              <m:ctrlPr>
                                <w:rPr>
                                  <w:rFonts w:ascii="Cambria Math" w:hAnsi="Cambria Math"/>
                                  <w:i/>
                                </w:rPr>
                              </m:ctrlPr>
                            </m:sSubPr>
                            <m:e>
                              <m:r>
                                <w:rPr>
                                  <w:rFonts w:ascii="Cambria Math" w:hAnsi="Cambria Math"/>
                                </w:rPr>
                                <m:t>s</m:t>
                              </m:r>
                            </m:e>
                            <m:sub>
                              <m:r>
                                <w:rPr>
                                  <w:rFonts w:ascii="Cambria Math" w:hAnsi="Cambria Math"/>
                                </w:rPr>
                                <m:t>y'x</m:t>
                              </m:r>
                            </m:sub>
                          </m:sSub>
                        </m:e>
                        <m:e>
                          <m:sSub>
                            <m:sSubPr>
                              <m:ctrlPr>
                                <w:rPr>
                                  <w:rFonts w:ascii="Cambria Math" w:hAnsi="Cambria Math"/>
                                  <w:i/>
                                </w:rPr>
                              </m:ctrlPr>
                            </m:sSubPr>
                            <m:e>
                              <m:r>
                                <w:rPr>
                                  <w:rFonts w:ascii="Cambria Math" w:hAnsi="Cambria Math"/>
                                </w:rPr>
                                <m:t>s</m:t>
                              </m:r>
                            </m:e>
                            <m:sub>
                              <m:r>
                                <w:rPr>
                                  <w:rFonts w:ascii="Cambria Math" w:hAnsi="Cambria Math"/>
                                </w:rPr>
                                <m:t>y'x'</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yy</m:t>
                              </m:r>
                            </m:sub>
                          </m:sSub>
                        </m:e>
                        <m:e>
                          <m:sSub>
                            <m:sSubPr>
                              <m:ctrlPr>
                                <w:rPr>
                                  <w:rFonts w:ascii="Cambria Math" w:hAnsi="Cambria Math"/>
                                  <w:i/>
                                </w:rPr>
                              </m:ctrlPr>
                            </m:sSubPr>
                            <m:e>
                              <m:r>
                                <w:rPr>
                                  <w:rFonts w:ascii="Cambria Math" w:hAnsi="Cambria Math"/>
                                </w:rPr>
                                <m:t>s</m:t>
                              </m:r>
                            </m:e>
                            <m:sub>
                              <m:r>
                                <w:rPr>
                                  <w:rFonts w:ascii="Cambria Math" w:hAnsi="Cambria Math"/>
                                </w:rPr>
                                <m:t>yy'</m:t>
                              </m:r>
                            </m:sub>
                          </m:sSub>
                        </m:e>
                      </m:mr>
                      <m:mr>
                        <m:e>
                          <m:sSub>
                            <m:sSubPr>
                              <m:ctrlPr>
                                <w:rPr>
                                  <w:rFonts w:ascii="Cambria Math" w:hAnsi="Cambria Math"/>
                                  <w:i/>
                                </w:rPr>
                              </m:ctrlPr>
                            </m:sSubPr>
                            <m:e>
                              <m:r>
                                <w:rPr>
                                  <w:rFonts w:ascii="Cambria Math" w:hAnsi="Cambria Math"/>
                                </w:rPr>
                                <m:t>s</m:t>
                              </m:r>
                            </m:e>
                            <m:sub>
                              <m:r>
                                <w:rPr>
                                  <w:rFonts w:ascii="Cambria Math" w:hAnsi="Cambria Math"/>
                                </w:rPr>
                                <m:t>y'y</m:t>
                              </m:r>
                            </m:sub>
                          </m:sSub>
                        </m:e>
                        <m:e>
                          <m:sSub>
                            <m:sSubPr>
                              <m:ctrlPr>
                                <w:rPr>
                                  <w:rFonts w:ascii="Cambria Math" w:hAnsi="Cambria Math"/>
                                  <w:i/>
                                </w:rPr>
                              </m:ctrlPr>
                            </m:sSubPr>
                            <m:e>
                              <m:r>
                                <w:rPr>
                                  <w:rFonts w:ascii="Cambria Math" w:hAnsi="Cambria Math"/>
                                </w:rPr>
                                <m:t>s</m:t>
                              </m:r>
                            </m:e>
                            <m:sub>
                              <m:r>
                                <w:rPr>
                                  <w:rFonts w:ascii="Cambria Math" w:hAnsi="Cambria Math"/>
                                </w:rPr>
                                <m:t>y'y'</m:t>
                              </m:r>
                            </m:sub>
                          </m:sSub>
                        </m:e>
                      </m:mr>
                    </m:m>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xx</m:t>
                              </m:r>
                            </m:sub>
                          </m:sSub>
                        </m:e>
                        <m:e>
                          <m:sSub>
                            <m:sSubPr>
                              <m:ctrlPr>
                                <w:rPr>
                                  <w:rFonts w:ascii="Cambria Math" w:hAnsi="Cambria Math"/>
                                  <w:i/>
                                </w:rPr>
                              </m:ctrlPr>
                            </m:sSubPr>
                            <m:e>
                              <m:r>
                                <w:rPr>
                                  <w:rFonts w:ascii="Cambria Math" w:hAnsi="Cambria Math"/>
                                </w:rPr>
                                <m:t>s</m:t>
                              </m:r>
                            </m:e>
                            <m:sub>
                              <m:r>
                                <w:rPr>
                                  <w:rFonts w:ascii="Cambria Math" w:hAnsi="Cambria Math"/>
                                </w:rPr>
                                <m:t>xx'</m:t>
                              </m:r>
                            </m:sub>
                          </m:sSub>
                        </m:e>
                      </m:mr>
                      <m:mr>
                        <m:e>
                          <m:sSub>
                            <m:sSubPr>
                              <m:ctrlPr>
                                <w:rPr>
                                  <w:rFonts w:ascii="Cambria Math" w:hAnsi="Cambria Math"/>
                                  <w:i/>
                                </w:rPr>
                              </m:ctrlPr>
                            </m:sSubPr>
                            <m:e>
                              <m:r>
                                <w:rPr>
                                  <w:rFonts w:ascii="Cambria Math" w:hAnsi="Cambria Math"/>
                                </w:rPr>
                                <m:t>s</m:t>
                              </m:r>
                            </m:e>
                            <m:sub>
                              <m:r>
                                <w:rPr>
                                  <w:rFonts w:ascii="Cambria Math" w:hAnsi="Cambria Math"/>
                                </w:rPr>
                                <m:t>xx'</m:t>
                              </m:r>
                            </m:sub>
                          </m:sSub>
                        </m:e>
                        <m:e>
                          <m:sSub>
                            <m:sSubPr>
                              <m:ctrlPr>
                                <w:rPr>
                                  <w:rFonts w:ascii="Cambria Math" w:hAnsi="Cambria Math"/>
                                  <w:i/>
                                </w:rPr>
                              </m:ctrlPr>
                            </m:sSubPr>
                            <m:e>
                              <m:r>
                                <w:rPr>
                                  <w:rFonts w:ascii="Cambria Math" w:hAnsi="Cambria Math"/>
                                </w:rPr>
                                <m:t>s</m:t>
                              </m:r>
                            </m:e>
                            <m:sub>
                              <m:r>
                                <w:rPr>
                                  <w:rFonts w:ascii="Cambria Math" w:hAnsi="Cambria Math"/>
                                </w:rPr>
                                <m:t>x'x'</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yy</m:t>
                              </m:r>
                            </m:sub>
                          </m:sSub>
                        </m:e>
                        <m:e>
                          <m:sSub>
                            <m:sSubPr>
                              <m:ctrlPr>
                                <w:rPr>
                                  <w:rFonts w:ascii="Cambria Math" w:hAnsi="Cambria Math"/>
                                  <w:i/>
                                </w:rPr>
                              </m:ctrlPr>
                            </m:sSubPr>
                            <m:e>
                              <m:r>
                                <w:rPr>
                                  <w:rFonts w:ascii="Cambria Math" w:hAnsi="Cambria Math"/>
                                </w:rPr>
                                <m:t>s</m:t>
                              </m:r>
                            </m:e>
                            <m:sub>
                              <m:r>
                                <w:rPr>
                                  <w:rFonts w:ascii="Cambria Math" w:hAnsi="Cambria Math"/>
                                </w:rPr>
                                <m:t>yy'</m:t>
                              </m:r>
                            </m:sub>
                          </m:sSub>
                        </m:e>
                      </m:mr>
                      <m:mr>
                        <m:e>
                          <m:sSub>
                            <m:sSubPr>
                              <m:ctrlPr>
                                <w:rPr>
                                  <w:rFonts w:ascii="Cambria Math" w:hAnsi="Cambria Math"/>
                                  <w:i/>
                                </w:rPr>
                              </m:ctrlPr>
                            </m:sSubPr>
                            <m:e>
                              <m:r>
                                <w:rPr>
                                  <w:rFonts w:ascii="Cambria Math" w:hAnsi="Cambria Math"/>
                                </w:rPr>
                                <m:t>s</m:t>
                              </m:r>
                            </m:e>
                            <m:sub>
                              <m:r>
                                <w:rPr>
                                  <w:rFonts w:ascii="Cambria Math" w:hAnsi="Cambria Math"/>
                                </w:rPr>
                                <m:t>yy'</m:t>
                              </m:r>
                            </m:sub>
                          </m:sSub>
                        </m:e>
                        <m:e>
                          <m:sSub>
                            <m:sSubPr>
                              <m:ctrlPr>
                                <w:rPr>
                                  <w:rFonts w:ascii="Cambria Math" w:hAnsi="Cambria Math"/>
                                  <w:i/>
                                </w:rPr>
                              </m:ctrlPr>
                            </m:sSubPr>
                            <m:e>
                              <m:r>
                                <w:rPr>
                                  <w:rFonts w:ascii="Cambria Math" w:hAnsi="Cambria Math"/>
                                </w:rPr>
                                <m:t>s</m:t>
                              </m:r>
                            </m:e>
                            <m:sub>
                              <m:r>
                                <w:rPr>
                                  <w:rFonts w:ascii="Cambria Math" w:hAnsi="Cambria Math"/>
                                </w:rPr>
                                <m:t>y'y'</m:t>
                              </m:r>
                            </m:sub>
                          </m:sSub>
                        </m:e>
                      </m:mr>
                    </m:m>
                  </m:e>
                </m:mr>
              </m:m>
            </m:e>
          </m:d>
        </m:oMath>
      </m:oMathPara>
    </w:p>
    <w:p w14:paraId="7E71D747" w14:textId="77777777" w:rsidR="00175D58" w:rsidRDefault="00175D58" w:rsidP="00175D58">
      <w:r>
        <w:t>Where we have assumed a complete decoupling between the horizontal and the vertical plane. Each element of this matrix is a Gaussian convolution of the electron beam moments, derived from the optical properties of the lattice at the source point:</w:t>
      </w:r>
    </w:p>
    <w:p w14:paraId="705CB840" w14:textId="77777777" w:rsidR="00175D58" w:rsidRPr="003C53C1" w:rsidRDefault="008F0828" w:rsidP="00175D58">
      <m:oMathPara>
        <m:oMath>
          <m:sSubSup>
            <m:sSubSupPr>
              <m:ctrlPr>
                <w:rPr>
                  <w:rFonts w:ascii="Cambria Math" w:hAnsi="Cambria Math"/>
                  <w:i/>
                </w:rPr>
              </m:ctrlPr>
            </m:sSubSupPr>
            <m:e>
              <m:r>
                <w:rPr>
                  <w:rFonts w:ascii="Cambria Math" w:hAnsi="Cambria Math"/>
                </w:rPr>
                <m:t>s</m:t>
              </m:r>
            </m:e>
            <m:sub>
              <m:r>
                <w:rPr>
                  <w:rFonts w:ascii="Cambria Math" w:hAnsi="Cambria Math"/>
                </w:rPr>
                <m:t>zz</m:t>
              </m:r>
            </m:sub>
            <m:sup>
              <m:r>
                <w:rPr>
                  <w:rFonts w:ascii="Cambria Math" w:hAnsi="Cambria Math"/>
                </w:rPr>
                <m:t>e</m:t>
              </m:r>
            </m:sup>
          </m:sSubSup>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z</m:t>
              </m:r>
            </m:sub>
          </m:sSub>
          <m:sSub>
            <m:sSubPr>
              <m:ctrlPr>
                <w:rPr>
                  <w:rFonts w:ascii="Cambria Math" w:hAnsi="Cambria Math"/>
                  <w:i/>
                </w:rPr>
              </m:ctrlPr>
            </m:sSubPr>
            <m:e>
              <m:r>
                <w:rPr>
                  <w:rFonts w:ascii="Cambria Math" w:hAnsi="Cambria Math"/>
                </w:rPr>
                <m:t>ϵ</m:t>
              </m:r>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z</m:t>
                      </m:r>
                    </m:sub>
                  </m:sSub>
                  <m:sSub>
                    <m:sSubPr>
                      <m:ctrlPr>
                        <w:rPr>
                          <w:rFonts w:ascii="Cambria Math" w:hAnsi="Cambria Math"/>
                          <w:i/>
                        </w:rPr>
                      </m:ctrlPr>
                    </m:sSubPr>
                    <m:e>
                      <m:r>
                        <w:rPr>
                          <w:rFonts w:ascii="Cambria Math" w:hAnsi="Cambria Math"/>
                        </w:rPr>
                        <m:t>δ</m:t>
                      </m:r>
                    </m:e>
                    <m:sub>
                      <m:r>
                        <w:rPr>
                          <w:rFonts w:ascii="Cambria Math" w:hAnsi="Cambria Math"/>
                        </w:rPr>
                        <m:t>E</m:t>
                      </m:r>
                    </m:sub>
                  </m:sSub>
                </m:e>
              </m:d>
            </m:e>
            <m:sup>
              <m:r>
                <w:rPr>
                  <w:rFonts w:ascii="Cambria Math" w:hAnsi="Cambria Math"/>
                </w:rPr>
                <m:t>2</m:t>
              </m:r>
            </m:sup>
          </m:sSup>
        </m:oMath>
      </m:oMathPara>
    </w:p>
    <w:p w14:paraId="30155A06" w14:textId="77777777" w:rsidR="00175D58" w:rsidRPr="003C53C1" w:rsidRDefault="008F0828" w:rsidP="00175D58">
      <m:oMathPara>
        <m:oMath>
          <m:sSubSup>
            <m:sSubSupPr>
              <m:ctrlPr>
                <w:rPr>
                  <w:rFonts w:ascii="Cambria Math" w:hAnsi="Cambria Math"/>
                  <w:i/>
                </w:rPr>
              </m:ctrlPr>
            </m:sSubSupPr>
            <m:e>
              <m:r>
                <w:rPr>
                  <w:rFonts w:ascii="Cambria Math" w:hAnsi="Cambria Math"/>
                </w:rPr>
                <m:t>s</m:t>
              </m:r>
            </m:e>
            <m:sub>
              <m:r>
                <w:rPr>
                  <w:rFonts w:ascii="Cambria Math" w:hAnsi="Cambria Math"/>
                </w:rPr>
                <m:t>z'z'</m:t>
              </m:r>
            </m:sub>
            <m:sup>
              <m:r>
                <w:rPr>
                  <w:rFonts w:ascii="Cambria Math" w:hAnsi="Cambria Math"/>
                </w:rPr>
                <m:t>e</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z</m:t>
              </m:r>
            </m:sub>
          </m:sSub>
          <m:sSub>
            <m:sSubPr>
              <m:ctrlPr>
                <w:rPr>
                  <w:rFonts w:ascii="Cambria Math" w:hAnsi="Cambria Math"/>
                  <w:i/>
                </w:rPr>
              </m:ctrlPr>
            </m:sSubPr>
            <m:e>
              <m:r>
                <w:rPr>
                  <w:rFonts w:ascii="Cambria Math" w:hAnsi="Cambria Math"/>
                </w:rPr>
                <m:t>ϵ</m:t>
              </m:r>
            </m:e>
            <m:sub>
              <m:r>
                <w:rPr>
                  <w:rFonts w:ascii="Cambria Math" w:hAnsi="Cambria Math"/>
                </w:rPr>
                <m:t>z</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z'</m:t>
                      </m:r>
                    </m:sub>
                  </m:sSub>
                  <m:sSub>
                    <m:sSubPr>
                      <m:ctrlPr>
                        <w:rPr>
                          <w:rFonts w:ascii="Cambria Math" w:hAnsi="Cambria Math"/>
                          <w:i/>
                        </w:rPr>
                      </m:ctrlPr>
                    </m:sSubPr>
                    <m:e>
                      <m:r>
                        <w:rPr>
                          <w:rFonts w:ascii="Cambria Math" w:hAnsi="Cambria Math"/>
                        </w:rPr>
                        <m:t>δ</m:t>
                      </m:r>
                    </m:e>
                    <m:sub>
                      <m:r>
                        <w:rPr>
                          <w:rFonts w:ascii="Cambria Math" w:hAnsi="Cambria Math"/>
                        </w:rPr>
                        <m:t>E</m:t>
                      </m:r>
                    </m:sub>
                  </m:sSub>
                </m:e>
              </m:d>
            </m:e>
            <m:sup>
              <m:r>
                <w:rPr>
                  <w:rFonts w:ascii="Cambria Math" w:hAnsi="Cambria Math"/>
                </w:rPr>
                <m:t>2</m:t>
              </m:r>
            </m:sup>
          </m:sSup>
        </m:oMath>
      </m:oMathPara>
    </w:p>
    <w:p w14:paraId="3E2B6BE0" w14:textId="77777777" w:rsidR="00175D58" w:rsidRPr="003C53C1" w:rsidRDefault="008F0828" w:rsidP="00175D58">
      <m:oMathPara>
        <m:oMath>
          <m:sSubSup>
            <m:sSubSupPr>
              <m:ctrlPr>
                <w:rPr>
                  <w:rFonts w:ascii="Cambria Math" w:hAnsi="Cambria Math"/>
                  <w:i/>
                </w:rPr>
              </m:ctrlPr>
            </m:sSubSupPr>
            <m:e>
              <m:r>
                <w:rPr>
                  <w:rFonts w:ascii="Cambria Math" w:hAnsi="Cambria Math"/>
                </w:rPr>
                <m:t>s</m:t>
              </m:r>
            </m:e>
            <m:sub>
              <m:r>
                <w:rPr>
                  <w:rFonts w:ascii="Cambria Math" w:hAnsi="Cambria Math"/>
                </w:rPr>
                <m:t>z'z</m:t>
              </m:r>
            </m:sub>
            <m:sup>
              <m:r>
                <w:rPr>
                  <w:rFonts w:ascii="Cambria Math" w:hAnsi="Cambria Math"/>
                </w:rPr>
                <m:t>e</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zz'</m:t>
              </m:r>
            </m:sub>
            <m:sup>
              <m:r>
                <w:rPr>
                  <w:rFonts w:ascii="Cambria Math" w:hAnsi="Cambria Math"/>
                </w:rPr>
                <m:t>e</m:t>
              </m:r>
            </m:sup>
          </m:sSubSup>
          <m:sSub>
            <m:sSubPr>
              <m:ctrlPr>
                <w:rPr>
                  <w:rFonts w:ascii="Cambria Math" w:hAnsi="Cambria Math"/>
                  <w:i/>
                </w:rPr>
              </m:ctrlPr>
            </m:sSubPr>
            <m:e>
              <m:r>
                <w:rPr>
                  <w:rFonts w:ascii="Cambria Math" w:hAnsi="Cambria Math"/>
                </w:rPr>
                <m:t>=α</m:t>
              </m:r>
            </m:e>
            <m:sub>
              <m:r>
                <w:rPr>
                  <w:rFonts w:ascii="Cambria Math" w:hAnsi="Cambria Math"/>
                </w:rPr>
                <m:t>z</m:t>
              </m:r>
            </m:sub>
          </m:sSub>
          <m:sSub>
            <m:sSubPr>
              <m:ctrlPr>
                <w:rPr>
                  <w:rFonts w:ascii="Cambria Math" w:hAnsi="Cambria Math"/>
                  <w:i/>
                </w:rPr>
              </m:ctrlPr>
            </m:sSubPr>
            <m:e>
              <m:r>
                <w:rPr>
                  <w:rFonts w:ascii="Cambria Math" w:hAnsi="Cambria Math"/>
                </w:rPr>
                <m:t>ϵ</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z</m:t>
              </m:r>
            </m:sub>
          </m:sSub>
          <m:sSub>
            <m:sSubPr>
              <m:ctrlPr>
                <w:rPr>
                  <w:rFonts w:ascii="Cambria Math" w:hAnsi="Cambria Math"/>
                  <w:i/>
                </w:rPr>
              </m:ctrlPr>
            </m:sSubPr>
            <m:e>
              <m:r>
                <w:rPr>
                  <w:rFonts w:ascii="Cambria Math" w:hAnsi="Cambria Math"/>
                </w:rPr>
                <m:t>D</m:t>
              </m:r>
            </m:e>
            <m:sub>
              <m:r>
                <w:rPr>
                  <w:rFonts w:ascii="Cambria Math" w:hAnsi="Cambria Math"/>
                </w:rPr>
                <m:t>z'</m:t>
              </m:r>
            </m:sub>
          </m:sSub>
          <m:sSubSup>
            <m:sSubSupPr>
              <m:ctrlPr>
                <w:rPr>
                  <w:rFonts w:ascii="Cambria Math" w:hAnsi="Cambria Math"/>
                  <w:i/>
                </w:rPr>
              </m:ctrlPr>
            </m:sSubSupPr>
            <m:e>
              <m:r>
                <w:rPr>
                  <w:rFonts w:ascii="Cambria Math" w:hAnsi="Cambria Math"/>
                </w:rPr>
                <m:t>δ</m:t>
              </m:r>
            </m:e>
            <m:sub>
              <m:r>
                <w:rPr>
                  <w:rFonts w:ascii="Cambria Math" w:hAnsi="Cambria Math"/>
                </w:rPr>
                <m:t>E</m:t>
              </m:r>
            </m:sub>
            <m:sup>
              <m:r>
                <w:rPr>
                  <w:rFonts w:ascii="Cambria Math" w:hAnsi="Cambria Math"/>
                </w:rPr>
                <m:t>2</m:t>
              </m:r>
            </m:sup>
          </m:sSubSup>
        </m:oMath>
      </m:oMathPara>
    </w:p>
    <w:p w14:paraId="22D64618" w14:textId="77777777" w:rsidR="00175D58" w:rsidRDefault="00175D58" w:rsidP="00175D58"/>
    <w:p w14:paraId="114BD8C5" w14:textId="77777777" w:rsidR="00175D58" w:rsidRDefault="00175D58" w:rsidP="00175D58">
      <w:r>
        <w:t xml:space="preserve"> and the photon moments, given by:</w:t>
      </w:r>
    </w:p>
    <w:p w14:paraId="25C7AD13" w14:textId="77777777" w:rsidR="00175D58" w:rsidRPr="00736E87" w:rsidRDefault="008F0828" w:rsidP="00175D58">
      <m:oMathPara>
        <m:oMath>
          <m:sSubSup>
            <m:sSubSupPr>
              <m:ctrlPr>
                <w:rPr>
                  <w:rFonts w:ascii="Cambria Math" w:hAnsi="Cambria Math"/>
                  <w:i/>
                </w:rPr>
              </m:ctrlPr>
            </m:sSubSupPr>
            <m:e>
              <m:r>
                <w:rPr>
                  <w:rFonts w:ascii="Cambria Math" w:hAnsi="Cambria Math"/>
                </w:rPr>
                <m:t>s</m:t>
              </m:r>
            </m:e>
            <m:sub>
              <m:r>
                <w:rPr>
                  <w:rFonts w:ascii="Cambria Math" w:hAnsi="Cambria Math"/>
                </w:rPr>
                <m:t>zz</m:t>
              </m:r>
            </m:sub>
            <m:sup>
              <m:r>
                <w:rPr>
                  <w:rFonts w:ascii="Cambria Math" w:hAnsi="Cambria Math"/>
                </w:rPr>
                <m:t>ph</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ph</m:t>
                  </m:r>
                </m:sub>
              </m:sSub>
              <m:sSub>
                <m:sSubPr>
                  <m:ctrlPr>
                    <w:rPr>
                      <w:rFonts w:ascii="Cambria Math" w:hAnsi="Cambria Math"/>
                      <w:i/>
                    </w:rPr>
                  </m:ctrlPr>
                </m:sSubPr>
                <m:e>
                  <m:r>
                    <w:rPr>
                      <w:rFonts w:ascii="Cambria Math" w:hAnsi="Cambria Math"/>
                    </w:rPr>
                    <m:t>L</m:t>
                  </m:r>
                </m:e>
                <m:sub>
                  <m:r>
                    <w:rPr>
                      <w:rFonts w:ascii="Cambria Math" w:hAnsi="Cambria Math"/>
                    </w:rPr>
                    <m:t>und</m:t>
                  </m:r>
                </m:sub>
              </m:sSub>
            </m:num>
            <m:den>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den>
          </m:f>
        </m:oMath>
      </m:oMathPara>
    </w:p>
    <w:p w14:paraId="78476B85" w14:textId="77777777" w:rsidR="00175D58" w:rsidRPr="0065208A" w:rsidRDefault="008F0828" w:rsidP="00175D58">
      <m:oMathPara>
        <m:oMath>
          <m:sSubSup>
            <m:sSubSupPr>
              <m:ctrlPr>
                <w:rPr>
                  <w:rFonts w:ascii="Cambria Math" w:hAnsi="Cambria Math"/>
                  <w:i/>
                </w:rPr>
              </m:ctrlPr>
            </m:sSubSupPr>
            <m:e>
              <m:r>
                <w:rPr>
                  <w:rFonts w:ascii="Cambria Math" w:hAnsi="Cambria Math"/>
                </w:rPr>
                <m:t>s</m:t>
              </m:r>
            </m:e>
            <m:sub>
              <m:r>
                <w:rPr>
                  <w:rFonts w:ascii="Cambria Math" w:hAnsi="Cambria Math"/>
                </w:rPr>
                <m:t>z'z'</m:t>
              </m:r>
            </m:sub>
            <m:sup>
              <m:r>
                <w:rPr>
                  <w:rFonts w:ascii="Cambria Math" w:hAnsi="Cambria Math"/>
                </w:rPr>
                <m:t>ph</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ph</m:t>
              </m:r>
            </m:sub>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und</m:t>
              </m:r>
            </m:sub>
            <m:sup/>
          </m:sSubSup>
          <m:r>
            <w:rPr>
              <w:rFonts w:ascii="Cambria Math" w:hAnsi="Cambria Math"/>
            </w:rPr>
            <m:t xml:space="preserve"> )</m:t>
          </m:r>
        </m:oMath>
      </m:oMathPara>
    </w:p>
    <w:p w14:paraId="66F4C14E" w14:textId="77777777" w:rsidR="00175D58" w:rsidRPr="00736E87" w:rsidRDefault="00175D58" w:rsidP="00175D58">
      <w: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zz'</m:t>
            </m:r>
          </m:sub>
          <m:sup>
            <m:r>
              <w:rPr>
                <w:rFonts w:ascii="Cambria Math" w:hAnsi="Cambria Math"/>
              </w:rPr>
              <m:t>ph</m:t>
            </m:r>
          </m:sup>
        </m:sSubSup>
        <m:r>
          <w:rPr>
            <w:rFonts w:ascii="Cambria Math" w:hAnsi="Cambria Math"/>
          </w:rPr>
          <m:t xml:space="preserve">=0 </m:t>
        </m:r>
      </m:oMath>
    </w:p>
    <w:p w14:paraId="56A8AE11" w14:textId="77777777" w:rsidR="00175D58" w:rsidRPr="003C53C1" w:rsidRDefault="00175D58" w:rsidP="00175D58"/>
    <w:p w14:paraId="202AAF20" w14:textId="77777777" w:rsidR="00175D58" w:rsidRDefault="00175D58" w:rsidP="00175D58">
      <w:r>
        <w:t>With z=(</w:t>
      </w:r>
      <w:proofErr w:type="spellStart"/>
      <w:proofErr w:type="gramStart"/>
      <w:r>
        <w:t>x,y</w:t>
      </w:r>
      <w:proofErr w:type="spellEnd"/>
      <w:proofErr w:type="gramEnd"/>
      <w:r>
        <w:t xml:space="preserve">). </w:t>
      </w:r>
    </w:p>
    <w:p w14:paraId="208D1626" w14:textId="77777777" w:rsidR="00175D58" w:rsidRDefault="00175D58" w:rsidP="00175D58">
      <w:r>
        <w:t xml:space="preserve">Given an initial photon beam envelope defined by the </w:t>
      </w:r>
      <w:proofErr w:type="gramStart"/>
      <w:r>
        <w:t>aforementioned moments</w:t>
      </w:r>
      <w:proofErr w:type="gramEnd"/>
      <w:r>
        <w:t>, the final beam is easily found as:</w:t>
      </w:r>
    </w:p>
    <w:p w14:paraId="5F977A22" w14:textId="77777777" w:rsidR="00175D58" w:rsidRPr="00105338" w:rsidRDefault="008F0828" w:rsidP="00175D58">
      <m:oMathPara>
        <m:oMath>
          <m:sSub>
            <m:sSubPr>
              <m:ctrlPr>
                <w:rPr>
                  <w:rFonts w:ascii="Cambria Math" w:hAnsi="Cambria Math"/>
                  <w:i/>
                </w:rPr>
              </m:ctrlPr>
            </m:sSubPr>
            <m:e>
              <m:r>
                <w:rPr>
                  <w:rFonts w:ascii="Cambria Math" w:hAnsi="Cambria Math"/>
                </w:rPr>
                <m:t>S</m:t>
              </m:r>
            </m:e>
            <m:sub>
              <m:r>
                <w:rPr>
                  <w:rFonts w:ascii="Cambria Math" w:hAnsi="Cambria Math"/>
                </w:rPr>
                <m:t>fin</m:t>
              </m:r>
            </m:sub>
          </m:sSub>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ini</m:t>
              </m:r>
            </m:sub>
          </m:sSub>
          <m:sSup>
            <m:sSupPr>
              <m:ctrlPr>
                <w:rPr>
                  <w:rFonts w:ascii="Cambria Math" w:hAnsi="Cambria Math"/>
                  <w:i/>
                </w:rPr>
              </m:ctrlPr>
            </m:sSupPr>
            <m:e>
              <m:r>
                <w:rPr>
                  <w:rFonts w:ascii="Cambria Math" w:hAnsi="Cambria Math"/>
                </w:rPr>
                <m:t>M</m:t>
              </m:r>
            </m:e>
            <m:sup>
              <m:r>
                <w:rPr>
                  <w:rFonts w:ascii="Cambria Math" w:hAnsi="Cambria Math"/>
                </w:rPr>
                <m:t>T</m:t>
              </m:r>
            </m:sup>
          </m:sSup>
        </m:oMath>
      </m:oMathPara>
    </w:p>
    <w:p w14:paraId="51354B62" w14:textId="77777777" w:rsidR="00175D58" w:rsidRDefault="00175D58" w:rsidP="00175D58">
      <w:r>
        <w:t xml:space="preserve">Where M is the </w:t>
      </w:r>
      <w:proofErr w:type="spellStart"/>
      <w:r>
        <w:t>the</w:t>
      </w:r>
      <w:proofErr w:type="spellEnd"/>
      <w:r>
        <w:t xml:space="preserve"> overall transport matrix for the beamline derived as a matrix product of the single beamline elements:</w:t>
      </w:r>
    </w:p>
    <w:p w14:paraId="0499D110" w14:textId="77777777" w:rsidR="00175D58" w:rsidRDefault="00175D58" w:rsidP="00175D58">
      <w:r>
        <w:t xml:space="preserve"> </w:t>
      </w:r>
      <w:r>
        <w:tab/>
      </w:r>
      <w:r>
        <w:tab/>
      </w:r>
      <w:r>
        <w:tab/>
      </w:r>
      <w:r>
        <w:tab/>
      </w:r>
      <w:r>
        <w:tab/>
        <w:t xml:space="preserve">    </w:t>
      </w:r>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rPr>
              <m:t>m</m:t>
            </m:r>
          </m:e>
          <m:sub>
            <m:r>
              <w:rPr>
                <w:rFonts w:ascii="Cambria Math" w:hAnsi="Cambria Math"/>
              </w:rPr>
              <m:t>1</m:t>
            </m:r>
          </m:sub>
        </m:sSub>
      </m:oMath>
    </w:p>
    <w:p w14:paraId="1BF5F9DA" w14:textId="2AD0AC4B" w:rsidR="00175D58" w:rsidRDefault="00175D58" w:rsidP="00175D58">
      <w:r>
        <w:t>I13-coherence was then optimised for a lattice of Diamond-II with both the previously described full SRW wave front propagation, and by means of the matrix method.</w:t>
      </w:r>
    </w:p>
    <w:p w14:paraId="0555B874" w14:textId="4491FDE0" w:rsidR="00175D58" w:rsidRDefault="00175D58" w:rsidP="00175D58">
      <w:r>
        <w:t xml:space="preserve">Chosen optimised points with similar features show very similar intensity distributions, most likely related to the use a fully-coherent beam and ideal optics. </w:t>
      </w:r>
    </w:p>
    <w:p w14:paraId="226E87A0" w14:textId="3DB113CF" w:rsidR="00175D58" w:rsidRDefault="00175D58" w:rsidP="00175D58">
      <w:r>
        <w:t>This illustrates how a simplified matrix approach to the problem might be used for quick optimisations, while a more thorough treatment of non-</w:t>
      </w:r>
      <w:commentRangeStart w:id="69"/>
      <w:proofErr w:type="spellStart"/>
      <w:r>
        <w:t>lienarities</w:t>
      </w:r>
      <w:commentRangeEnd w:id="69"/>
      <w:proofErr w:type="spellEnd"/>
      <w:r w:rsidR="002123F6">
        <w:rPr>
          <w:rStyle w:val="CommentReference"/>
        </w:rPr>
        <w:commentReference w:id="69"/>
      </w:r>
      <w:r>
        <w:t xml:space="preserve">, aberrations and element imperfections should be tackled by means of a full SRW simulation approach. </w:t>
      </w:r>
    </w:p>
    <w:p w14:paraId="37B7D708" w14:textId="77777777" w:rsidR="00175D58" w:rsidRDefault="00175D58" w:rsidP="00175D58">
      <w:pPr>
        <w:keepNext/>
        <w:widowControl w:val="0"/>
        <w:autoSpaceDE w:val="0"/>
        <w:autoSpaceDN w:val="0"/>
        <w:adjustRightInd w:val="0"/>
        <w:spacing w:after="0" w:line="240" w:lineRule="auto"/>
      </w:pPr>
      <w:r>
        <w:rPr>
          <w:noProof/>
          <w:sz w:val="24"/>
          <w:szCs w:val="24"/>
          <w:lang w:eastAsia="zh-CN"/>
        </w:rPr>
        <w:lastRenderedPageBreak/>
        <mc:AlternateContent>
          <mc:Choice Requires="wpc">
            <w:drawing>
              <wp:inline distT="0" distB="0" distL="0" distR="0" wp14:anchorId="330BD522" wp14:editId="2C2EAC7E">
                <wp:extent cx="5894070" cy="2346713"/>
                <wp:effectExtent l="0" t="0" r="0" b="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 name="Picture 58"/>
                          <pic:cNvPicPr/>
                        </pic:nvPicPr>
                        <pic:blipFill>
                          <a:blip r:embed="rId106">
                            <a:extLst>
                              <a:ext uri="{28A0092B-C50C-407E-A947-70E740481C1C}">
                                <a14:useLocalDpi xmlns:a14="http://schemas.microsoft.com/office/drawing/2010/main" val="0"/>
                              </a:ext>
                            </a:extLst>
                          </a:blip>
                          <a:stretch>
                            <a:fillRect/>
                          </a:stretch>
                        </pic:blipFill>
                        <pic:spPr>
                          <a:xfrm>
                            <a:off x="3" y="0"/>
                            <a:ext cx="2953262" cy="2273643"/>
                          </a:xfrm>
                          <a:prstGeom prst="rect">
                            <a:avLst/>
                          </a:prstGeom>
                        </pic:spPr>
                      </pic:pic>
                      <pic:pic xmlns:pic="http://schemas.openxmlformats.org/drawingml/2006/picture">
                        <pic:nvPicPr>
                          <pic:cNvPr id="59" name="Picture 59"/>
                          <pic:cNvPicPr/>
                        </pic:nvPicPr>
                        <pic:blipFill>
                          <a:blip r:embed="rId107">
                            <a:extLst>
                              <a:ext uri="{28A0092B-C50C-407E-A947-70E740481C1C}">
                                <a14:useLocalDpi xmlns:a14="http://schemas.microsoft.com/office/drawing/2010/main" val="0"/>
                              </a:ext>
                            </a:extLst>
                          </a:blip>
                          <a:stretch>
                            <a:fillRect/>
                          </a:stretch>
                        </pic:blipFill>
                        <pic:spPr>
                          <a:xfrm>
                            <a:off x="2854411" y="0"/>
                            <a:ext cx="3039557" cy="2310714"/>
                          </a:xfrm>
                          <a:prstGeom prst="rect">
                            <a:avLst/>
                          </a:prstGeom>
                        </pic:spPr>
                      </pic:pic>
                    </wpc:wpc>
                  </a:graphicData>
                </a:graphic>
              </wp:inline>
            </w:drawing>
          </mc:Choice>
          <mc:Fallback>
            <w:pict>
              <v:group w14:anchorId="0B2866F4" id="Canvas 3" o:spid="_x0000_s1026" editas="canvas" style="width:464.1pt;height:184.8pt;mso-position-horizontal-relative:char;mso-position-vertical-relative:line" coordsize="58940,23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">
                <v:shape id="_x0000_s1027" type="#_x0000_t75" style="position:absolute;width:58940;height:23463;visibility:visible;mso-wrap-style:square">
                  <v:fill o:detectmouseclick="t"/>
                  <v:path o:connecttype="none"/>
                </v:shape>
                <v:shape id="Picture 58" o:spid="_x0000_s1028" type="#_x0000_t75" style="position:absolute;width:29532;height:22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">
                  <v:imagedata r:id="rId108" o:title=""/>
                </v:shape>
                <v:shape id="Picture 59" o:spid="_x0000_s1029" type="#_x0000_t75" style="position:absolute;left:28544;width:30395;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">
                  <v:imagedata r:id="rId109" o:title=""/>
                </v:shape>
                <w10:anchorlock/>
              </v:group>
            </w:pict>
          </mc:Fallback>
        </mc:AlternateContent>
      </w:r>
    </w:p>
    <w:p w14:paraId="258D3C63" w14:textId="54CCDB69" w:rsidR="006C4FA8" w:rsidRDefault="00175D58" w:rsidP="00175D58">
      <w:pPr>
        <w:pStyle w:val="Caption"/>
        <w:rPr>
          <w:sz w:val="24"/>
          <w:szCs w:val="24"/>
          <w:lang w:val="en-US"/>
        </w:rPr>
      </w:pPr>
      <w:r>
        <w:t xml:space="preserve">Figure </w:t>
      </w:r>
      <w:r>
        <w:fldChar w:fldCharType="begin"/>
      </w:r>
      <w:r>
        <w:instrText xml:space="preserve"> SEQ Figure \* ARABIC </w:instrText>
      </w:r>
      <w:r>
        <w:fldChar w:fldCharType="separate"/>
      </w:r>
      <w:r w:rsidR="008F0828">
        <w:rPr>
          <w:noProof/>
        </w:rPr>
        <w:t>15</w:t>
      </w:r>
      <w:r>
        <w:fldChar w:fldCharType="end"/>
      </w:r>
      <w:r>
        <w:t xml:space="preserve"> optimisation of beamline I13, both with a full SRW wave-front propagation (left) and with a simplified model based on a matrix description of the beam and key elements (right). For both cases the final Pareto front appears to </w:t>
      </w:r>
      <w:proofErr w:type="gramStart"/>
      <w:r>
        <w:t>be located in</w:t>
      </w:r>
      <w:proofErr w:type="gramEnd"/>
      <w:r>
        <w:t xml:space="preserve"> the same objective region. </w:t>
      </w:r>
      <w:commentRangeEnd w:id="68"/>
      <w:r w:rsidR="002123F6">
        <w:rPr>
          <w:rStyle w:val="CommentReference"/>
          <w:i w:val="0"/>
          <w:iCs w:val="0"/>
          <w:color w:val="auto"/>
        </w:rPr>
        <w:commentReference w:id="68"/>
      </w:r>
    </w:p>
    <w:p w14:paraId="6E98A0E4" w14:textId="706133E0" w:rsidR="00175D58" w:rsidRDefault="00175D58" w:rsidP="00380539">
      <w:pPr>
        <w:widowControl w:val="0"/>
        <w:autoSpaceDE w:val="0"/>
        <w:autoSpaceDN w:val="0"/>
        <w:adjustRightInd w:val="0"/>
        <w:spacing w:after="0" w:line="240" w:lineRule="auto"/>
        <w:rPr>
          <w:sz w:val="24"/>
          <w:szCs w:val="24"/>
          <w:lang w:val="en-US"/>
        </w:rPr>
      </w:pPr>
    </w:p>
    <w:p w14:paraId="5C100BB0" w14:textId="03B2DE07" w:rsidR="00175D58" w:rsidRDefault="003F1F68" w:rsidP="00380539">
      <w:pPr>
        <w:widowControl w:val="0"/>
        <w:autoSpaceDE w:val="0"/>
        <w:autoSpaceDN w:val="0"/>
        <w:adjustRightInd w:val="0"/>
        <w:spacing w:after="0" w:line="240" w:lineRule="auto"/>
        <w:rPr>
          <w:b/>
          <w:sz w:val="28"/>
          <w:szCs w:val="28"/>
          <w:lang w:val="en-US"/>
        </w:rPr>
      </w:pPr>
      <w:r w:rsidRPr="003F1F68">
        <w:rPr>
          <w:b/>
          <w:sz w:val="28"/>
          <w:szCs w:val="28"/>
          <w:lang w:val="en-US"/>
        </w:rPr>
        <w:t>Imperfection of mirrors</w:t>
      </w:r>
    </w:p>
    <w:p w14:paraId="7FFC5F1F" w14:textId="45D6F45A" w:rsidR="003F1F68" w:rsidRDefault="003F1F68" w:rsidP="00380539">
      <w:pPr>
        <w:widowControl w:val="0"/>
        <w:autoSpaceDE w:val="0"/>
        <w:autoSpaceDN w:val="0"/>
        <w:adjustRightInd w:val="0"/>
        <w:spacing w:after="0" w:line="240" w:lineRule="auto"/>
        <w:rPr>
          <w:b/>
          <w:sz w:val="28"/>
          <w:szCs w:val="28"/>
          <w:lang w:val="en-US"/>
        </w:rPr>
      </w:pPr>
    </w:p>
    <w:p w14:paraId="21C4F39A" w14:textId="13F2ADE6" w:rsidR="003F1F68" w:rsidRDefault="003F1F68" w:rsidP="00380539">
      <w:pPr>
        <w:widowControl w:val="0"/>
        <w:autoSpaceDE w:val="0"/>
        <w:autoSpaceDN w:val="0"/>
        <w:adjustRightInd w:val="0"/>
        <w:spacing w:after="0" w:line="240" w:lineRule="auto"/>
        <w:rPr>
          <w:sz w:val="24"/>
          <w:szCs w:val="24"/>
          <w:lang w:val="en-US"/>
        </w:rPr>
      </w:pPr>
      <w:r>
        <w:rPr>
          <w:sz w:val="24"/>
          <w:szCs w:val="24"/>
          <w:lang w:val="en-US"/>
        </w:rPr>
        <w:t xml:space="preserve">In SRW, we could introduce the imperfection to mirrors </w:t>
      </w:r>
      <w:r w:rsidRPr="003F1F68">
        <w:rPr>
          <w:sz w:val="24"/>
          <w:szCs w:val="24"/>
          <w:lang w:val="en-US"/>
        </w:rPr>
        <w:t xml:space="preserve">by </w:t>
      </w:r>
      <w:r>
        <w:rPr>
          <w:sz w:val="24"/>
          <w:szCs w:val="24"/>
          <w:lang w:val="en-US"/>
        </w:rPr>
        <w:t xml:space="preserve">using the </w:t>
      </w:r>
      <w:r w:rsidRPr="003F1F68">
        <w:rPr>
          <w:sz w:val="24"/>
          <w:szCs w:val="24"/>
          <w:lang w:val="en-US"/>
        </w:rPr>
        <w:t>height error as a function of position along the length of the mirro</w:t>
      </w:r>
      <w:r>
        <w:rPr>
          <w:sz w:val="24"/>
          <w:szCs w:val="24"/>
          <w:lang w:val="en-US"/>
        </w:rPr>
        <w:t xml:space="preserve">r. Then </w:t>
      </w:r>
      <w:r w:rsidRPr="003F1F68">
        <w:rPr>
          <w:sz w:val="24"/>
          <w:szCs w:val="24"/>
          <w:lang w:val="en-US"/>
        </w:rPr>
        <w:t xml:space="preserve">get the path length correction for the </w:t>
      </w:r>
      <w:proofErr w:type="spellStart"/>
      <w:proofErr w:type="gramStart"/>
      <w:r w:rsidRPr="003F1F68">
        <w:rPr>
          <w:sz w:val="24"/>
          <w:szCs w:val="24"/>
          <w:lang w:val="en-US"/>
        </w:rPr>
        <w:t>wavefront</w:t>
      </w:r>
      <w:proofErr w:type="spellEnd"/>
      <w:r w:rsidR="00CD0581">
        <w:rPr>
          <w:sz w:val="24"/>
          <w:szCs w:val="24"/>
          <w:lang w:val="en-US"/>
        </w:rPr>
        <w:t>[</w:t>
      </w:r>
      <w:proofErr w:type="gramEnd"/>
      <w:r w:rsidR="00CD0581">
        <w:rPr>
          <w:sz w:val="24"/>
          <w:szCs w:val="24"/>
          <w:lang w:val="en-US"/>
        </w:rPr>
        <w:t>]</w:t>
      </w:r>
      <w:r>
        <w:rPr>
          <w:sz w:val="24"/>
          <w:szCs w:val="24"/>
          <w:lang w:val="en-US"/>
        </w:rPr>
        <w:t xml:space="preserve">. Fig.16 shows the </w:t>
      </w:r>
      <w:proofErr w:type="spellStart"/>
      <w:r>
        <w:rPr>
          <w:sz w:val="24"/>
          <w:szCs w:val="24"/>
          <w:lang w:val="en-US"/>
        </w:rPr>
        <w:t>beamspot</w:t>
      </w:r>
      <w:proofErr w:type="spellEnd"/>
      <w:r>
        <w:rPr>
          <w:sz w:val="24"/>
          <w:szCs w:val="24"/>
          <w:lang w:val="en-US"/>
        </w:rPr>
        <w:t xml:space="preserve"> at sample position of I13 coherence branch with perfect beamline(left) and with imperfection beamline(right). The beam size is</w:t>
      </w:r>
      <w:r w:rsidR="00CD0581">
        <w:rPr>
          <w:sz w:val="24"/>
          <w:szCs w:val="24"/>
          <w:lang w:val="en-US"/>
        </w:rPr>
        <w:t xml:space="preserve"> marginally changed</w:t>
      </w:r>
      <w:r>
        <w:rPr>
          <w:sz w:val="24"/>
          <w:szCs w:val="24"/>
          <w:lang w:val="en-US"/>
        </w:rPr>
        <w:t xml:space="preserve"> while the imperfection blurred the spot</w:t>
      </w:r>
      <w:r w:rsidR="00CD0581">
        <w:rPr>
          <w:sz w:val="24"/>
          <w:szCs w:val="24"/>
          <w:lang w:val="en-US"/>
        </w:rPr>
        <w:t xml:space="preserve"> obviously</w:t>
      </w:r>
      <w:r>
        <w:rPr>
          <w:sz w:val="24"/>
          <w:szCs w:val="24"/>
          <w:lang w:val="en-US"/>
        </w:rPr>
        <w:t>.</w:t>
      </w:r>
    </w:p>
    <w:p w14:paraId="7A3D9601" w14:textId="1BB93457" w:rsidR="003F1F68" w:rsidRDefault="003F1F68" w:rsidP="00380539">
      <w:pPr>
        <w:widowControl w:val="0"/>
        <w:autoSpaceDE w:val="0"/>
        <w:autoSpaceDN w:val="0"/>
        <w:adjustRightInd w:val="0"/>
        <w:spacing w:after="0" w:line="240" w:lineRule="auto"/>
        <w:rPr>
          <w:sz w:val="24"/>
          <w:szCs w:val="24"/>
          <w:lang w:val="en-US"/>
        </w:rPr>
      </w:pPr>
    </w:p>
    <w:p w14:paraId="4E44E608" w14:textId="10324E76" w:rsidR="003F1F68" w:rsidRDefault="003F1F68" w:rsidP="00380539">
      <w:pPr>
        <w:widowControl w:val="0"/>
        <w:autoSpaceDE w:val="0"/>
        <w:autoSpaceDN w:val="0"/>
        <w:adjustRightInd w:val="0"/>
        <w:spacing w:after="0" w:line="240" w:lineRule="auto"/>
        <w:rPr>
          <w:sz w:val="24"/>
          <w:szCs w:val="24"/>
          <w:lang w:val="en-US"/>
        </w:rPr>
      </w:pPr>
    </w:p>
    <w:p w14:paraId="23BCD7C1" w14:textId="782414CF" w:rsidR="00175D58" w:rsidRDefault="003F1F68" w:rsidP="00380539">
      <w:pPr>
        <w:widowControl w:val="0"/>
        <w:autoSpaceDE w:val="0"/>
        <w:autoSpaceDN w:val="0"/>
        <w:adjustRightInd w:val="0"/>
        <w:spacing w:after="0" w:line="240" w:lineRule="auto"/>
        <w:rPr>
          <w:sz w:val="24"/>
          <w:szCs w:val="24"/>
          <w:lang w:val="en-US"/>
        </w:rPr>
      </w:pPr>
      <w:r w:rsidRPr="003F1F68">
        <w:rPr>
          <w:noProof/>
          <w:sz w:val="24"/>
          <w:szCs w:val="24"/>
          <w:lang w:eastAsia="zh-CN"/>
        </w:rPr>
        <mc:AlternateContent>
          <mc:Choice Requires="wpg">
            <w:drawing>
              <wp:anchor distT="0" distB="0" distL="114300" distR="114300" simplePos="0" relativeHeight="251658752" behindDoc="0" locked="0" layoutInCell="1" allowOverlap="1" wp14:anchorId="56123EE5" wp14:editId="159C1E11">
                <wp:simplePos x="0" y="0"/>
                <wp:positionH relativeFrom="column">
                  <wp:posOffset>4445</wp:posOffset>
                </wp:positionH>
                <wp:positionV relativeFrom="paragraph">
                  <wp:posOffset>12065</wp:posOffset>
                </wp:positionV>
                <wp:extent cx="5924550" cy="2676525"/>
                <wp:effectExtent l="0" t="0" r="0" b="9525"/>
                <wp:wrapTopAndBottom/>
                <wp:docPr id="2" name="Group 3"/>
                <wp:cNvGraphicFramePr/>
                <a:graphic xmlns:a="http://schemas.openxmlformats.org/drawingml/2006/main">
                  <a:graphicData uri="http://schemas.microsoft.com/office/word/2010/wordprocessingGroup">
                    <wpg:wgp>
                      <wpg:cNvGrpSpPr/>
                      <wpg:grpSpPr>
                        <a:xfrm>
                          <a:off x="0" y="0"/>
                          <a:ext cx="5924550" cy="2676525"/>
                          <a:chOff x="0" y="0"/>
                          <a:chExt cx="8234892" cy="3745307"/>
                        </a:xfrm>
                      </wpg:grpSpPr>
                      <pic:pic xmlns:pic="http://schemas.openxmlformats.org/drawingml/2006/picture">
                        <pic:nvPicPr>
                          <pic:cNvPr id="4" name="Picture 4"/>
                          <pic:cNvPicPr>
                            <a:picLocks noChangeAspect="1"/>
                          </pic:cNvPicPr>
                        </pic:nvPicPr>
                        <pic:blipFill>
                          <a:blip r:embed="rId110"/>
                          <a:stretch>
                            <a:fillRect/>
                          </a:stretch>
                        </pic:blipFill>
                        <pic:spPr>
                          <a:xfrm>
                            <a:off x="0" y="0"/>
                            <a:ext cx="4057650" cy="3705225"/>
                          </a:xfrm>
                          <a:prstGeom prst="rect">
                            <a:avLst/>
                          </a:prstGeom>
                        </pic:spPr>
                      </pic:pic>
                      <pic:pic xmlns:pic="http://schemas.openxmlformats.org/drawingml/2006/picture">
                        <pic:nvPicPr>
                          <pic:cNvPr id="5" name="Picture 5"/>
                          <pic:cNvPicPr>
                            <a:picLocks noChangeAspect="1"/>
                          </pic:cNvPicPr>
                        </pic:nvPicPr>
                        <pic:blipFill>
                          <a:blip r:embed="rId111"/>
                          <a:stretch>
                            <a:fillRect/>
                          </a:stretch>
                        </pic:blipFill>
                        <pic:spPr>
                          <a:xfrm>
                            <a:off x="4163484" y="5293"/>
                            <a:ext cx="4071408" cy="37400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81B852" id="Group 3" o:spid="_x0000_s1026" style="position:absolute;margin-left:.35pt;margin-top:.95pt;width:466.5pt;height:210.75pt;z-index:251658752;mso-width-relative:margin;mso-height-relative:margin" coordsize="82348,37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">
                <v:shape id="Picture 4" o:spid="_x0000_s1027" type="#_x0000_t75" style="position:absolute;width:40576;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">
                  <v:imagedata r:id="rId112" o:title=""/>
                </v:shape>
                <v:shape id="Picture 5" o:spid="_x0000_s1028" type="#_x0000_t75" style="position:absolute;left:41634;top:52;width:40714;height:37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">
                  <v:imagedata r:id="rId113" o:title=""/>
                </v:shape>
                <w10:wrap type="topAndBottom"/>
              </v:group>
            </w:pict>
          </mc:Fallback>
        </mc:AlternateContent>
      </w:r>
    </w:p>
    <w:p w14:paraId="0F1D4802" w14:textId="6FED27FD" w:rsidR="00175D58" w:rsidRDefault="00175D58" w:rsidP="00380539">
      <w:pPr>
        <w:widowControl w:val="0"/>
        <w:autoSpaceDE w:val="0"/>
        <w:autoSpaceDN w:val="0"/>
        <w:adjustRightInd w:val="0"/>
        <w:spacing w:after="0" w:line="240" w:lineRule="auto"/>
        <w:rPr>
          <w:sz w:val="24"/>
          <w:szCs w:val="24"/>
          <w:lang w:val="en-US"/>
        </w:rPr>
      </w:pPr>
    </w:p>
    <w:p w14:paraId="0F4F7773" w14:textId="536C5EC7" w:rsidR="00175D58" w:rsidRDefault="00CD0581" w:rsidP="00380539">
      <w:pPr>
        <w:widowControl w:val="0"/>
        <w:autoSpaceDE w:val="0"/>
        <w:autoSpaceDN w:val="0"/>
        <w:adjustRightInd w:val="0"/>
        <w:spacing w:after="0" w:line="240" w:lineRule="auto"/>
        <w:rPr>
          <w:sz w:val="24"/>
          <w:szCs w:val="24"/>
          <w:lang w:val="en-US"/>
        </w:rPr>
      </w:pPr>
      <w:r>
        <w:rPr>
          <w:sz w:val="24"/>
          <w:szCs w:val="24"/>
          <w:lang w:val="en-US"/>
        </w:rPr>
        <w:t xml:space="preserve">Fig16. </w:t>
      </w:r>
      <w:r>
        <w:rPr>
          <w:rFonts w:hint="eastAsia"/>
          <w:sz w:val="24"/>
          <w:szCs w:val="24"/>
          <w:lang w:val="en-US" w:eastAsia="zh-CN"/>
        </w:rPr>
        <w:t>Beam spot at the sample position</w:t>
      </w:r>
      <w:r>
        <w:rPr>
          <w:sz w:val="24"/>
          <w:szCs w:val="24"/>
          <w:lang w:val="en-US" w:eastAsia="zh-CN"/>
        </w:rPr>
        <w:t xml:space="preserve"> of I13 coherence branch</w:t>
      </w:r>
      <w:r>
        <w:rPr>
          <w:rFonts w:hint="eastAsia"/>
          <w:sz w:val="24"/>
          <w:szCs w:val="24"/>
          <w:lang w:val="en-US" w:eastAsia="zh-CN"/>
        </w:rPr>
        <w:t xml:space="preserve"> with ideal </w:t>
      </w:r>
      <w:r>
        <w:rPr>
          <w:sz w:val="24"/>
          <w:szCs w:val="24"/>
          <w:lang w:val="en-US" w:eastAsia="zh-CN"/>
        </w:rPr>
        <w:t>mirrors (left) and imperfect mirrors (right).</w:t>
      </w:r>
    </w:p>
    <w:p w14:paraId="5DCCE703" w14:textId="18C7396E" w:rsidR="00175D58" w:rsidRDefault="00175D58" w:rsidP="00380539">
      <w:pPr>
        <w:widowControl w:val="0"/>
        <w:autoSpaceDE w:val="0"/>
        <w:autoSpaceDN w:val="0"/>
        <w:adjustRightInd w:val="0"/>
        <w:spacing w:after="0" w:line="240" w:lineRule="auto"/>
        <w:rPr>
          <w:sz w:val="24"/>
          <w:szCs w:val="24"/>
          <w:lang w:val="en-US"/>
        </w:rPr>
      </w:pPr>
    </w:p>
    <w:p w14:paraId="2DF2F48C" w14:textId="5C9C728E" w:rsidR="00175D58" w:rsidRDefault="00175D58" w:rsidP="00380539">
      <w:pPr>
        <w:widowControl w:val="0"/>
        <w:autoSpaceDE w:val="0"/>
        <w:autoSpaceDN w:val="0"/>
        <w:adjustRightInd w:val="0"/>
        <w:spacing w:after="0" w:line="240" w:lineRule="auto"/>
        <w:rPr>
          <w:sz w:val="24"/>
          <w:szCs w:val="24"/>
          <w:lang w:val="en-US"/>
        </w:rPr>
      </w:pPr>
    </w:p>
    <w:p w14:paraId="78E3874D" w14:textId="4BCA8D62" w:rsidR="00175D58" w:rsidRDefault="00175D58" w:rsidP="00380539">
      <w:pPr>
        <w:widowControl w:val="0"/>
        <w:autoSpaceDE w:val="0"/>
        <w:autoSpaceDN w:val="0"/>
        <w:adjustRightInd w:val="0"/>
        <w:spacing w:after="0" w:line="240" w:lineRule="auto"/>
        <w:rPr>
          <w:sz w:val="24"/>
          <w:szCs w:val="24"/>
          <w:lang w:val="en-US"/>
        </w:rPr>
      </w:pPr>
    </w:p>
    <w:p w14:paraId="349EBE8C" w14:textId="4900C173" w:rsidR="00175D58" w:rsidRDefault="00175D58" w:rsidP="00380539">
      <w:pPr>
        <w:widowControl w:val="0"/>
        <w:autoSpaceDE w:val="0"/>
        <w:autoSpaceDN w:val="0"/>
        <w:adjustRightInd w:val="0"/>
        <w:spacing w:after="0" w:line="240" w:lineRule="auto"/>
        <w:rPr>
          <w:sz w:val="24"/>
          <w:szCs w:val="24"/>
          <w:lang w:val="en-US"/>
        </w:rPr>
      </w:pPr>
    </w:p>
    <w:p w14:paraId="3D0A2248" w14:textId="48D20543" w:rsidR="00175D58" w:rsidRDefault="00175D58" w:rsidP="00380539">
      <w:pPr>
        <w:widowControl w:val="0"/>
        <w:autoSpaceDE w:val="0"/>
        <w:autoSpaceDN w:val="0"/>
        <w:adjustRightInd w:val="0"/>
        <w:spacing w:after="0" w:line="240" w:lineRule="auto"/>
        <w:rPr>
          <w:sz w:val="24"/>
          <w:szCs w:val="24"/>
          <w:lang w:val="en-US"/>
        </w:rPr>
      </w:pPr>
    </w:p>
    <w:p w14:paraId="3C20C4C4" w14:textId="77777777" w:rsidR="00175D58" w:rsidRDefault="00175D58" w:rsidP="00380539">
      <w:pPr>
        <w:widowControl w:val="0"/>
        <w:autoSpaceDE w:val="0"/>
        <w:autoSpaceDN w:val="0"/>
        <w:adjustRightInd w:val="0"/>
        <w:spacing w:after="0" w:line="240" w:lineRule="auto"/>
        <w:rPr>
          <w:sz w:val="24"/>
          <w:szCs w:val="24"/>
          <w:lang w:val="en-US"/>
        </w:rPr>
      </w:pPr>
    </w:p>
    <w:p w14:paraId="132E18FD" w14:textId="46FCE146" w:rsidR="006C4FA8" w:rsidRDefault="006C4FA8" w:rsidP="00380539">
      <w:pPr>
        <w:widowControl w:val="0"/>
        <w:autoSpaceDE w:val="0"/>
        <w:autoSpaceDN w:val="0"/>
        <w:adjustRightInd w:val="0"/>
        <w:spacing w:after="0" w:line="240" w:lineRule="auto"/>
        <w:rPr>
          <w:sz w:val="24"/>
          <w:szCs w:val="24"/>
          <w:lang w:val="en-US"/>
        </w:rPr>
      </w:pPr>
    </w:p>
    <w:p w14:paraId="7F92DEAD" w14:textId="77777777" w:rsidR="006C4FA8" w:rsidRDefault="006C4FA8" w:rsidP="00380539">
      <w:pPr>
        <w:widowControl w:val="0"/>
        <w:autoSpaceDE w:val="0"/>
        <w:autoSpaceDN w:val="0"/>
        <w:adjustRightInd w:val="0"/>
        <w:spacing w:after="0" w:line="240" w:lineRule="auto"/>
        <w:rPr>
          <w:sz w:val="24"/>
          <w:szCs w:val="24"/>
          <w:lang w:val="en-US"/>
        </w:rPr>
      </w:pPr>
    </w:p>
    <w:p w14:paraId="1C091C10" w14:textId="77777777" w:rsidR="00887560" w:rsidRDefault="00887560" w:rsidP="007E06D2">
      <w:pPr>
        <w:autoSpaceDE w:val="0"/>
        <w:autoSpaceDN w:val="0"/>
        <w:adjustRightInd w:val="0"/>
        <w:spacing w:after="0" w:line="240" w:lineRule="auto"/>
        <w:rPr>
          <w:b/>
          <w:sz w:val="24"/>
          <w:szCs w:val="24"/>
        </w:rPr>
      </w:pPr>
    </w:p>
    <w:p w14:paraId="758D8A2F" w14:textId="2AA877CF" w:rsidR="00887560" w:rsidRPr="00411EFA" w:rsidRDefault="00887560" w:rsidP="00887560">
      <w:pPr>
        <w:autoSpaceDE w:val="0"/>
        <w:autoSpaceDN w:val="0"/>
        <w:adjustRightInd w:val="0"/>
        <w:spacing w:after="0" w:line="240" w:lineRule="auto"/>
        <w:ind w:firstLine="357"/>
        <w:rPr>
          <w:b/>
          <w:sz w:val="24"/>
          <w:szCs w:val="24"/>
        </w:rPr>
      </w:pPr>
      <w:r w:rsidRPr="00411EFA">
        <w:rPr>
          <w:b/>
          <w:sz w:val="24"/>
          <w:szCs w:val="24"/>
        </w:rPr>
        <w:t>3.1.</w:t>
      </w:r>
      <w:r>
        <w:rPr>
          <w:b/>
          <w:sz w:val="24"/>
          <w:szCs w:val="24"/>
        </w:rPr>
        <w:t>4</w:t>
      </w:r>
      <w:r w:rsidRPr="00411EFA">
        <w:rPr>
          <w:b/>
          <w:sz w:val="24"/>
          <w:szCs w:val="24"/>
        </w:rPr>
        <w:t>. I</w:t>
      </w:r>
      <w:r>
        <w:rPr>
          <w:b/>
          <w:sz w:val="24"/>
          <w:szCs w:val="24"/>
        </w:rPr>
        <w:t>20</w:t>
      </w:r>
      <w:r w:rsidRPr="00411EFA">
        <w:rPr>
          <w:b/>
          <w:sz w:val="24"/>
          <w:szCs w:val="24"/>
        </w:rPr>
        <w:t xml:space="preserve"> beamline-only optimisation</w:t>
      </w:r>
    </w:p>
    <w:p w14:paraId="7F0F2B5D" w14:textId="77777777" w:rsidR="00887560" w:rsidRDefault="00887560" w:rsidP="00380539">
      <w:pPr>
        <w:widowControl w:val="0"/>
        <w:autoSpaceDE w:val="0"/>
        <w:autoSpaceDN w:val="0"/>
        <w:adjustRightInd w:val="0"/>
        <w:spacing w:after="0" w:line="240" w:lineRule="auto"/>
        <w:rPr>
          <w:sz w:val="24"/>
          <w:szCs w:val="24"/>
          <w:lang w:val="en-US"/>
        </w:rPr>
      </w:pPr>
    </w:p>
    <w:p w14:paraId="41FEED98" w14:textId="34877BB6" w:rsidR="00131F08" w:rsidRDefault="00131F08" w:rsidP="00380539">
      <w:pPr>
        <w:widowControl w:val="0"/>
        <w:autoSpaceDE w:val="0"/>
        <w:autoSpaceDN w:val="0"/>
        <w:adjustRightInd w:val="0"/>
        <w:spacing w:after="0" w:line="240" w:lineRule="auto"/>
        <w:rPr>
          <w:sz w:val="24"/>
          <w:szCs w:val="24"/>
          <w:lang w:val="en-US"/>
        </w:rPr>
      </w:pPr>
      <w:r>
        <w:rPr>
          <w:sz w:val="24"/>
          <w:szCs w:val="24"/>
          <w:lang w:val="en-US"/>
        </w:rPr>
        <w:t xml:space="preserve">Another beamline optimization was performed on beamline I20-scanning branch. The </w:t>
      </w:r>
      <w:r w:rsidR="007715EE">
        <w:rPr>
          <w:sz w:val="24"/>
          <w:szCs w:val="24"/>
          <w:lang w:val="en-US"/>
        </w:rPr>
        <w:t xml:space="preserve">SRW </w:t>
      </w:r>
      <w:r>
        <w:rPr>
          <w:sz w:val="24"/>
          <w:szCs w:val="24"/>
          <w:lang w:val="en-US"/>
        </w:rPr>
        <w:t>model considered for this beamline is illustrated in Fig.</w:t>
      </w:r>
      <w:r w:rsidR="007715EE">
        <w:rPr>
          <w:sz w:val="24"/>
          <w:szCs w:val="24"/>
          <w:lang w:val="en-US"/>
        </w:rPr>
        <w:t xml:space="preserve"> 8</w:t>
      </w:r>
      <w:r w:rsidR="00AB388A">
        <w:rPr>
          <w:sz w:val="24"/>
          <w:szCs w:val="24"/>
          <w:lang w:val="en-US"/>
        </w:rPr>
        <w:t xml:space="preserve">. </w:t>
      </w:r>
    </w:p>
    <w:p w14:paraId="03FD01F4" w14:textId="77777777" w:rsidR="00131F08" w:rsidRDefault="00131F08" w:rsidP="00380539">
      <w:pPr>
        <w:widowControl w:val="0"/>
        <w:autoSpaceDE w:val="0"/>
        <w:autoSpaceDN w:val="0"/>
        <w:adjustRightInd w:val="0"/>
        <w:spacing w:after="0" w:line="240" w:lineRule="auto"/>
        <w:rPr>
          <w:sz w:val="24"/>
          <w:szCs w:val="24"/>
          <w:lang w:val="en-US"/>
        </w:rPr>
      </w:pPr>
    </w:p>
    <w:p w14:paraId="3926D56E" w14:textId="77777777" w:rsidR="00AB388A" w:rsidRDefault="00131F08" w:rsidP="00AB388A">
      <w:pPr>
        <w:keepNext/>
        <w:widowControl w:val="0"/>
        <w:autoSpaceDE w:val="0"/>
        <w:autoSpaceDN w:val="0"/>
        <w:adjustRightInd w:val="0"/>
        <w:spacing w:after="0" w:line="240" w:lineRule="auto"/>
      </w:pPr>
      <w:r>
        <w:rPr>
          <w:sz w:val="24"/>
          <w:szCs w:val="24"/>
          <w:lang w:val="en-US"/>
        </w:rPr>
        <w:t xml:space="preserve"> </w:t>
      </w:r>
      <w:r>
        <w:rPr>
          <w:noProof/>
          <w:sz w:val="24"/>
          <w:szCs w:val="24"/>
          <w:lang w:eastAsia="zh-CN"/>
        </w:rPr>
        <mc:AlternateContent>
          <mc:Choice Requires="wpc">
            <w:drawing>
              <wp:inline distT="0" distB="0" distL="0" distR="0" wp14:anchorId="513D6F76" wp14:editId="220BB3AE">
                <wp:extent cx="5759450" cy="1484871"/>
                <wp:effectExtent l="0" t="0" r="0" b="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 name="Picture 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9951" y="221064"/>
                            <a:ext cx="5747754" cy="1043992"/>
                          </a:xfrm>
                          <a:prstGeom prst="rect">
                            <a:avLst/>
                          </a:prstGeom>
                        </pic:spPr>
                      </pic:pic>
                    </wpc:wpc>
                  </a:graphicData>
                </a:graphic>
              </wp:inline>
            </w:drawing>
          </mc:Choice>
          <mc:Fallback>
            <w:pict>
              <v:group w14:anchorId="60B77332" id="Canvas 7" o:spid="_x0000_s1026" editas="canvas" style="width:453.5pt;height:116.9pt;mso-position-horizontal-relative:char;mso-position-vertical-relative:line" coordsize="57594,148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ralfR6Xp11eS/wCqt4mmfHooJP8AKgBdRvo9M0+6vJQzRW8TSuEGSQoJOPfiqPhX&#10;xJbeL/DtjrNmksdreR+ZGk4AcDJHIBIzx614/b3vxH8YeA7zxXHrenw2F3BNJHoL2a7fs+GH+uHz&#10;B8AkdumfSu9+B/8AySbwz/16D/0I16VbCqjRlKUk5KSWnTR3T08umh59PFOtViopqLTevXWNmvv6&#10;2O5ooorzT0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">
                <v:shape id="_x0000_s1027" type="#_x0000_t75" style="position:absolute;width:57594;height:14846;visibility:visible;mso-wrap-style:square">
                  <v:fill o:detectmouseclick="t"/>
                  <v:path o:connecttype="none"/>
                </v:shape>
                <v:shape id="Picture 1" o:spid="_x0000_s1028" type="#_x0000_t75" style="position:absolute;left:99;top:2210;width:57478;height:10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">
                  <v:imagedata r:id="rId115" o:title=""/>
                </v:shape>
                <w10:anchorlock/>
              </v:group>
            </w:pict>
          </mc:Fallback>
        </mc:AlternateContent>
      </w:r>
    </w:p>
    <w:p w14:paraId="3A73E73B" w14:textId="1A30B2A5" w:rsidR="00AB388A" w:rsidRPr="003A307C" w:rsidRDefault="00AB388A" w:rsidP="00AB388A">
      <w:pPr>
        <w:pStyle w:val="Caption"/>
        <w:rPr>
          <w:sz w:val="24"/>
          <w:szCs w:val="24"/>
        </w:rPr>
      </w:pPr>
      <w:r w:rsidRPr="003A307C">
        <w:rPr>
          <w:sz w:val="24"/>
          <w:szCs w:val="24"/>
        </w:rPr>
        <w:t xml:space="preserve">Figure </w:t>
      </w:r>
      <w:r w:rsidRPr="003A307C">
        <w:rPr>
          <w:sz w:val="24"/>
          <w:szCs w:val="24"/>
        </w:rPr>
        <w:fldChar w:fldCharType="begin"/>
      </w:r>
      <w:r w:rsidRPr="003A307C">
        <w:rPr>
          <w:sz w:val="24"/>
          <w:szCs w:val="24"/>
        </w:rPr>
        <w:instrText xml:space="preserve"> SEQ Figure \* ARABIC </w:instrText>
      </w:r>
      <w:r w:rsidRPr="003A307C">
        <w:rPr>
          <w:sz w:val="24"/>
          <w:szCs w:val="24"/>
        </w:rPr>
        <w:fldChar w:fldCharType="separate"/>
      </w:r>
      <w:r w:rsidR="008F0828">
        <w:rPr>
          <w:noProof/>
          <w:sz w:val="24"/>
          <w:szCs w:val="24"/>
        </w:rPr>
        <w:t>16</w:t>
      </w:r>
      <w:r w:rsidRPr="003A307C">
        <w:rPr>
          <w:sz w:val="24"/>
          <w:szCs w:val="24"/>
        </w:rPr>
        <w:fldChar w:fldCharType="end"/>
      </w:r>
      <w:r w:rsidRPr="003A307C">
        <w:rPr>
          <w:sz w:val="24"/>
          <w:szCs w:val="24"/>
        </w:rPr>
        <w:t xml:space="preserve"> A schematic </w:t>
      </w:r>
      <w:r w:rsidR="007715EE" w:rsidRPr="003A307C">
        <w:rPr>
          <w:sz w:val="24"/>
          <w:szCs w:val="24"/>
        </w:rPr>
        <w:t xml:space="preserve">side view </w:t>
      </w:r>
      <w:r w:rsidRPr="003A307C">
        <w:rPr>
          <w:sz w:val="24"/>
          <w:szCs w:val="24"/>
        </w:rPr>
        <w:t>of DLS beamline I20 scanning branch model used in this study.</w:t>
      </w:r>
    </w:p>
    <w:p w14:paraId="7518DD16" w14:textId="21A8654A" w:rsidR="00131F08" w:rsidRPr="00C2079D" w:rsidRDefault="008C38FB" w:rsidP="00AB388A">
      <w:pPr>
        <w:pStyle w:val="Caption"/>
        <w:rPr>
          <w:i w:val="0"/>
          <w:color w:val="FF0000"/>
          <w:sz w:val="24"/>
          <w:szCs w:val="24"/>
          <w:lang w:val="en-US"/>
        </w:rPr>
      </w:pPr>
      <w:r>
        <w:rPr>
          <w:i w:val="0"/>
          <w:color w:val="auto"/>
          <w:sz w:val="24"/>
          <w:szCs w:val="24"/>
          <w:lang w:val="en-US"/>
        </w:rPr>
        <w:t xml:space="preserve">For this problem </w:t>
      </w:r>
      <w:r w:rsidRPr="008C38FB">
        <w:rPr>
          <w:i w:val="0"/>
          <w:color w:val="auto"/>
          <w:sz w:val="24"/>
          <w:szCs w:val="24"/>
          <w:lang w:val="en-US"/>
        </w:rPr>
        <w:t>the genetic opt</w:t>
      </w:r>
      <w:r>
        <w:rPr>
          <w:i w:val="0"/>
          <w:color w:val="auto"/>
          <w:sz w:val="24"/>
          <w:szCs w:val="24"/>
          <w:lang w:val="en-US"/>
        </w:rPr>
        <w:t>imization of the</w:t>
      </w:r>
      <w:r w:rsidRPr="008C38FB">
        <w:rPr>
          <w:i w:val="0"/>
          <w:color w:val="auto"/>
          <w:sz w:val="24"/>
          <w:szCs w:val="24"/>
          <w:lang w:val="en-US"/>
        </w:rPr>
        <w:t xml:space="preserve"> beamline </w:t>
      </w:r>
      <w:r>
        <w:rPr>
          <w:i w:val="0"/>
          <w:color w:val="auto"/>
          <w:sz w:val="24"/>
          <w:szCs w:val="24"/>
          <w:lang w:val="en-US"/>
        </w:rPr>
        <w:t>was performed on</w:t>
      </w:r>
      <w:r w:rsidRPr="008C38FB">
        <w:rPr>
          <w:i w:val="0"/>
          <w:color w:val="auto"/>
          <w:sz w:val="24"/>
          <w:szCs w:val="24"/>
          <w:lang w:val="en-US"/>
        </w:rPr>
        <w:t xml:space="preserve"> the</w:t>
      </w:r>
      <w:r>
        <w:rPr>
          <w:i w:val="0"/>
          <w:color w:val="auto"/>
          <w:sz w:val="24"/>
          <w:szCs w:val="24"/>
          <w:lang w:val="en-US"/>
        </w:rPr>
        <w:t xml:space="preserve"> current 3 GeV Diamond machine. </w:t>
      </w:r>
      <w:r w:rsidRPr="008C38FB">
        <w:rPr>
          <w:i w:val="0"/>
          <w:color w:val="auto"/>
          <w:sz w:val="24"/>
          <w:szCs w:val="24"/>
          <w:lang w:val="en-US"/>
        </w:rPr>
        <w:t xml:space="preserve">One of the </w:t>
      </w:r>
      <w:proofErr w:type="gramStart"/>
      <w:r w:rsidRPr="008C38FB">
        <w:rPr>
          <w:i w:val="0"/>
          <w:color w:val="auto"/>
          <w:sz w:val="24"/>
          <w:szCs w:val="24"/>
          <w:lang w:val="en-US"/>
        </w:rPr>
        <w:t>particular c</w:t>
      </w:r>
      <w:r>
        <w:rPr>
          <w:i w:val="0"/>
          <w:color w:val="auto"/>
          <w:sz w:val="24"/>
          <w:szCs w:val="24"/>
          <w:lang w:val="en-US"/>
        </w:rPr>
        <w:t>hallenges</w:t>
      </w:r>
      <w:proofErr w:type="gramEnd"/>
      <w:r>
        <w:rPr>
          <w:i w:val="0"/>
          <w:color w:val="auto"/>
          <w:sz w:val="24"/>
          <w:szCs w:val="24"/>
          <w:lang w:val="en-US"/>
        </w:rPr>
        <w:t xml:space="preserve"> of the photon behavio</w:t>
      </w:r>
      <w:r w:rsidRPr="008C38FB">
        <w:rPr>
          <w:i w:val="0"/>
          <w:color w:val="auto"/>
          <w:sz w:val="24"/>
          <w:szCs w:val="24"/>
          <w:lang w:val="en-US"/>
        </w:rPr>
        <w:t>r at sample position, is that it exhibits two winged lobes that breaks the symmetry that would have been desired, and as a result. This complicates considerably the post-processing of</w:t>
      </w:r>
      <w:r w:rsidR="00321D2C">
        <w:rPr>
          <w:i w:val="0"/>
          <w:color w:val="auto"/>
          <w:sz w:val="24"/>
          <w:szCs w:val="24"/>
          <w:lang w:val="en-US"/>
        </w:rPr>
        <w:t xml:space="preserve"> results and data analysis. The </w:t>
      </w:r>
      <w:proofErr w:type="gramStart"/>
      <w:r w:rsidRPr="008C38FB">
        <w:rPr>
          <w:i w:val="0"/>
          <w:color w:val="auto"/>
          <w:sz w:val="24"/>
          <w:szCs w:val="24"/>
          <w:lang w:val="en-US"/>
        </w:rPr>
        <w:t xml:space="preserve">genetic  </w:t>
      </w:r>
      <w:proofErr w:type="spellStart"/>
      <w:r w:rsidR="00BF48E7" w:rsidRPr="008C38FB">
        <w:rPr>
          <w:i w:val="0"/>
          <w:color w:val="auto"/>
          <w:sz w:val="24"/>
          <w:szCs w:val="24"/>
          <w:lang w:val="en-US"/>
        </w:rPr>
        <w:t>optimi</w:t>
      </w:r>
      <w:r w:rsidR="00BF48E7">
        <w:rPr>
          <w:i w:val="0"/>
          <w:color w:val="auto"/>
          <w:sz w:val="24"/>
          <w:szCs w:val="24"/>
          <w:lang w:val="en-US"/>
        </w:rPr>
        <w:t>s</w:t>
      </w:r>
      <w:r w:rsidR="00BF48E7" w:rsidRPr="008C38FB">
        <w:rPr>
          <w:i w:val="0"/>
          <w:color w:val="auto"/>
          <w:sz w:val="24"/>
          <w:szCs w:val="24"/>
          <w:lang w:val="en-US"/>
        </w:rPr>
        <w:t>ation</w:t>
      </w:r>
      <w:proofErr w:type="spellEnd"/>
      <w:proofErr w:type="gramEnd"/>
      <w:r w:rsidR="00BF48E7" w:rsidRPr="008C38FB">
        <w:rPr>
          <w:i w:val="0"/>
          <w:color w:val="auto"/>
          <w:sz w:val="24"/>
          <w:szCs w:val="24"/>
          <w:lang w:val="en-US"/>
        </w:rPr>
        <w:t xml:space="preserve"> </w:t>
      </w:r>
      <w:r w:rsidRPr="008C38FB">
        <w:rPr>
          <w:i w:val="0"/>
          <w:color w:val="auto"/>
          <w:sz w:val="24"/>
          <w:szCs w:val="24"/>
          <w:lang w:val="en-US"/>
        </w:rPr>
        <w:t xml:space="preserve">has therefore been applied on this system. Several options could have been imagined </w:t>
      </w:r>
      <w:proofErr w:type="gramStart"/>
      <w:r w:rsidRPr="008C38FB">
        <w:rPr>
          <w:i w:val="0"/>
          <w:color w:val="auto"/>
          <w:sz w:val="24"/>
          <w:szCs w:val="24"/>
          <w:lang w:val="en-US"/>
        </w:rPr>
        <w:t>to try</w:t>
      </w:r>
      <w:proofErr w:type="gramEnd"/>
      <w:r w:rsidRPr="008C38FB">
        <w:rPr>
          <w:i w:val="0"/>
          <w:color w:val="auto"/>
          <w:sz w:val="24"/>
          <w:szCs w:val="24"/>
          <w:lang w:val="en-US"/>
        </w:rPr>
        <w:t xml:space="preserve"> making the lobes disappear. Here the hypothesis explored was to minimize the </w:t>
      </w:r>
      <w:r>
        <w:rPr>
          <w:i w:val="0"/>
          <w:color w:val="auto"/>
          <w:sz w:val="24"/>
          <w:szCs w:val="24"/>
          <w:lang w:val="en-US"/>
        </w:rPr>
        <w:t xml:space="preserve">end </w:t>
      </w:r>
      <w:r w:rsidRPr="008C38FB">
        <w:rPr>
          <w:i w:val="0"/>
          <w:color w:val="auto"/>
          <w:sz w:val="24"/>
          <w:szCs w:val="24"/>
          <w:lang w:val="en-US"/>
        </w:rPr>
        <w:t>of the photon distribution at sample. The parameters used, were the five elements descriptors that follows immediately the last crystal monochromators along the beamline, that is: the first drift afterward, the sagittal radius of the toroid that follows it, the length of the drift after, the radius of the vertically deflecting mirror and the drift that follows.</w:t>
      </w:r>
    </w:p>
    <w:p w14:paraId="6E5DDCBC" w14:textId="1262F028" w:rsidR="008C38FB" w:rsidRPr="008C38FB" w:rsidRDefault="008C38FB" w:rsidP="008C38FB">
      <w:pPr>
        <w:widowControl w:val="0"/>
        <w:autoSpaceDE w:val="0"/>
        <w:autoSpaceDN w:val="0"/>
        <w:adjustRightInd w:val="0"/>
        <w:spacing w:after="0" w:line="240" w:lineRule="auto"/>
        <w:rPr>
          <w:sz w:val="24"/>
          <w:szCs w:val="24"/>
          <w:lang w:val="en-US"/>
        </w:rPr>
      </w:pPr>
      <w:r w:rsidRPr="008C38FB">
        <w:rPr>
          <w:sz w:val="24"/>
          <w:szCs w:val="24"/>
          <w:lang w:val="en-US"/>
        </w:rPr>
        <w:t>The opt</w:t>
      </w:r>
      <w:r w:rsidR="00A277F7">
        <w:rPr>
          <w:sz w:val="24"/>
          <w:szCs w:val="24"/>
          <w:lang w:val="en-US"/>
        </w:rPr>
        <w:t xml:space="preserve">imization process has been </w:t>
      </w:r>
      <w:r w:rsidRPr="008C38FB">
        <w:rPr>
          <w:sz w:val="24"/>
          <w:szCs w:val="24"/>
          <w:lang w:val="en-US"/>
        </w:rPr>
        <w:t>run for 30 generations each havi</w:t>
      </w:r>
      <w:r w:rsidR="00A277F7">
        <w:rPr>
          <w:sz w:val="24"/>
          <w:szCs w:val="24"/>
          <w:lang w:val="en-US"/>
        </w:rPr>
        <w:t>ng a population of 100 individual</w:t>
      </w:r>
      <w:r w:rsidRPr="008C38FB">
        <w:rPr>
          <w:sz w:val="24"/>
          <w:szCs w:val="24"/>
          <w:lang w:val="en-US"/>
        </w:rPr>
        <w:t>s calculated in parallel on a cluster. This beamline configuration is computationally much more intensive due to the time required in SRW to calculate the initial wave</w:t>
      </w:r>
      <w:r w:rsidR="00A277F7">
        <w:rPr>
          <w:sz w:val="24"/>
          <w:szCs w:val="24"/>
          <w:lang w:val="en-US"/>
        </w:rPr>
        <w:t>-</w:t>
      </w:r>
      <w:r w:rsidRPr="008C38FB">
        <w:rPr>
          <w:sz w:val="24"/>
          <w:szCs w:val="24"/>
          <w:lang w:val="en-US"/>
        </w:rPr>
        <w:t xml:space="preserve">front from a wiggler. The Figure 1 and 2 show the baseline configuration and final one, respectively, and the comparison shows that the optimization is clearly successful in removing the lobes. The final configuration has been picked from the final Pareto front shown in the Fig 3.  It ought to be noted that the density of Pareto lines in the Fig 3 shows that the simulations converges, as the Pareto lines becomes more and more close. As a result, the convergence here, is essentially achieved after 30 generations and this justifies </w:t>
      </w:r>
      <w:proofErr w:type="gramStart"/>
      <w:r w:rsidRPr="008C38FB">
        <w:rPr>
          <w:sz w:val="24"/>
          <w:szCs w:val="24"/>
          <w:lang w:val="en-US"/>
        </w:rPr>
        <w:t>to pick</w:t>
      </w:r>
      <w:proofErr w:type="gramEnd"/>
      <w:r w:rsidRPr="008C38FB">
        <w:rPr>
          <w:sz w:val="24"/>
          <w:szCs w:val="24"/>
          <w:lang w:val="en-US"/>
        </w:rPr>
        <w:t xml:space="preserve"> up a point from the Pareto front produced at 30 generations, instead of waiting much longer.  </w:t>
      </w:r>
    </w:p>
    <w:p w14:paraId="21EA0B04" w14:textId="77777777" w:rsidR="008C38FB" w:rsidRPr="008C38FB" w:rsidRDefault="008C38FB" w:rsidP="008C38FB">
      <w:pPr>
        <w:widowControl w:val="0"/>
        <w:autoSpaceDE w:val="0"/>
        <w:autoSpaceDN w:val="0"/>
        <w:adjustRightInd w:val="0"/>
        <w:spacing w:after="0" w:line="240" w:lineRule="auto"/>
        <w:rPr>
          <w:sz w:val="24"/>
          <w:szCs w:val="24"/>
          <w:lang w:val="en-US"/>
        </w:rPr>
      </w:pPr>
    </w:p>
    <w:p w14:paraId="16FC85AD" w14:textId="56D67A93" w:rsidR="00131F08" w:rsidRDefault="008C38FB" w:rsidP="008C38FB">
      <w:pPr>
        <w:widowControl w:val="0"/>
        <w:autoSpaceDE w:val="0"/>
        <w:autoSpaceDN w:val="0"/>
        <w:adjustRightInd w:val="0"/>
        <w:spacing w:after="0" w:line="240" w:lineRule="auto"/>
        <w:rPr>
          <w:sz w:val="24"/>
          <w:szCs w:val="24"/>
          <w:lang w:val="en-US"/>
        </w:rPr>
      </w:pPr>
      <w:r w:rsidRPr="008C38FB">
        <w:rPr>
          <w:sz w:val="24"/>
          <w:szCs w:val="24"/>
          <w:lang w:val="en-US"/>
        </w:rPr>
        <w:t xml:space="preserve">Table </w:t>
      </w:r>
      <w:r>
        <w:rPr>
          <w:sz w:val="24"/>
          <w:szCs w:val="24"/>
          <w:lang w:val="en-US"/>
        </w:rPr>
        <w:t>4</w:t>
      </w:r>
      <w:r w:rsidRPr="008C38FB">
        <w:rPr>
          <w:sz w:val="24"/>
          <w:szCs w:val="24"/>
          <w:lang w:val="en-US"/>
        </w:rPr>
        <w:t xml:space="preserve"> shows a more quantitative description of how the optimization of the two objectives vary with the corresponding parameters. Crucially, it must be noted that the beamlines parameters vary within a range of values that is experimentally achievable, proving that the genetic algorithm is a sensible approach in investigating the design of realistic beamlines structures.  </w:t>
      </w:r>
    </w:p>
    <w:p w14:paraId="6A7EE180" w14:textId="227A5BCE" w:rsidR="00131F08" w:rsidRPr="003A307C" w:rsidRDefault="00131F08" w:rsidP="00380539">
      <w:pPr>
        <w:widowControl w:val="0"/>
        <w:autoSpaceDE w:val="0"/>
        <w:autoSpaceDN w:val="0"/>
        <w:adjustRightInd w:val="0"/>
        <w:spacing w:after="0" w:line="240" w:lineRule="auto"/>
        <w:rPr>
          <w:sz w:val="24"/>
          <w:szCs w:val="24"/>
          <w:lang w:val="en-US"/>
        </w:rPr>
      </w:pPr>
    </w:p>
    <w:p w14:paraId="2F3FE74E" w14:textId="4F8C83EA" w:rsidR="008C38FB" w:rsidRPr="003A307C" w:rsidRDefault="008C38FB" w:rsidP="008C38FB">
      <w:pPr>
        <w:pStyle w:val="Caption"/>
        <w:keepNext/>
        <w:rPr>
          <w:sz w:val="24"/>
          <w:szCs w:val="24"/>
        </w:rPr>
      </w:pPr>
      <w:r w:rsidRPr="003A307C">
        <w:rPr>
          <w:sz w:val="24"/>
          <w:szCs w:val="24"/>
        </w:rPr>
        <w:t xml:space="preserve">Table </w:t>
      </w:r>
      <w:r w:rsidRPr="003A307C">
        <w:rPr>
          <w:sz w:val="24"/>
          <w:szCs w:val="24"/>
        </w:rPr>
        <w:fldChar w:fldCharType="begin"/>
      </w:r>
      <w:r w:rsidRPr="003A307C">
        <w:rPr>
          <w:sz w:val="24"/>
          <w:szCs w:val="24"/>
        </w:rPr>
        <w:instrText xml:space="preserve"> SEQ Table \* ARABIC </w:instrText>
      </w:r>
      <w:r w:rsidRPr="003A307C">
        <w:rPr>
          <w:sz w:val="24"/>
          <w:szCs w:val="24"/>
        </w:rPr>
        <w:fldChar w:fldCharType="separate"/>
      </w:r>
      <w:r w:rsidR="008F0828">
        <w:rPr>
          <w:noProof/>
          <w:sz w:val="24"/>
          <w:szCs w:val="24"/>
        </w:rPr>
        <w:t>9</w:t>
      </w:r>
      <w:r w:rsidRPr="003A307C">
        <w:rPr>
          <w:sz w:val="24"/>
          <w:szCs w:val="24"/>
        </w:rPr>
        <w:fldChar w:fldCharType="end"/>
      </w:r>
      <w:r w:rsidRPr="003A307C">
        <w:rPr>
          <w:sz w:val="24"/>
          <w:szCs w:val="24"/>
        </w:rPr>
        <w:t xml:space="preserve"> This table shows the parameters used for the genetic optimizations of the I20-Scanning beamline and the two objectives obtained for each set</w:t>
      </w:r>
    </w:p>
    <w:tbl>
      <w:tblPr>
        <w:tblStyle w:val="TableGrid"/>
        <w:tblW w:w="0" w:type="auto"/>
        <w:tblLook w:val="04A0" w:firstRow="1" w:lastRow="0" w:firstColumn="1" w:lastColumn="0" w:noHBand="0" w:noVBand="1"/>
      </w:tblPr>
      <w:tblGrid>
        <w:gridCol w:w="1420"/>
        <w:gridCol w:w="719"/>
        <w:gridCol w:w="1246"/>
        <w:gridCol w:w="719"/>
        <w:gridCol w:w="1028"/>
        <w:gridCol w:w="770"/>
        <w:gridCol w:w="890"/>
        <w:gridCol w:w="850"/>
        <w:gridCol w:w="1644"/>
      </w:tblGrid>
      <w:tr w:rsidR="00E708D3" w14:paraId="2E48A7A1" w14:textId="77777777" w:rsidTr="008A7105">
        <w:tc>
          <w:tcPr>
            <w:tcW w:w="0" w:type="auto"/>
            <w:vMerge w:val="restart"/>
            <w:tcBorders>
              <w:top w:val="nil"/>
              <w:left w:val="nil"/>
            </w:tcBorders>
          </w:tcPr>
          <w:p w14:paraId="66F52E7C" w14:textId="77777777" w:rsidR="00E708D3" w:rsidRDefault="00E708D3" w:rsidP="00911339">
            <w:pPr>
              <w:pStyle w:val="NormalWeb"/>
              <w:rPr>
                <w:rFonts w:ascii="Calibri" w:hAnsi="Calibri"/>
                <w:color w:val="000000"/>
              </w:rPr>
            </w:pPr>
          </w:p>
        </w:tc>
        <w:tc>
          <w:tcPr>
            <w:tcW w:w="0" w:type="auto"/>
            <w:gridSpan w:val="5"/>
            <w:vAlign w:val="center"/>
          </w:tcPr>
          <w:p w14:paraId="670534FE" w14:textId="77777777" w:rsidR="00E708D3" w:rsidRDefault="00E708D3" w:rsidP="00E708D3">
            <w:pPr>
              <w:pStyle w:val="NormalWeb"/>
              <w:jc w:val="center"/>
              <w:rPr>
                <w:rFonts w:ascii="Calibri" w:hAnsi="Calibri"/>
                <w:color w:val="000000"/>
              </w:rPr>
            </w:pPr>
            <w:r>
              <w:rPr>
                <w:rFonts w:ascii="Calibri" w:hAnsi="Calibri"/>
                <w:color w:val="000000"/>
              </w:rPr>
              <w:t>parameters</w:t>
            </w:r>
          </w:p>
        </w:tc>
        <w:tc>
          <w:tcPr>
            <w:tcW w:w="0" w:type="auto"/>
            <w:gridSpan w:val="2"/>
            <w:vAlign w:val="center"/>
          </w:tcPr>
          <w:p w14:paraId="4DCEEE55" w14:textId="01A07856" w:rsidR="00E708D3" w:rsidRDefault="00E708D3" w:rsidP="00E708D3">
            <w:pPr>
              <w:pStyle w:val="NormalWeb"/>
              <w:jc w:val="center"/>
              <w:rPr>
                <w:rFonts w:ascii="Calibri" w:hAnsi="Calibri"/>
                <w:color w:val="000000"/>
              </w:rPr>
            </w:pPr>
            <w:r>
              <w:rPr>
                <w:rFonts w:ascii="Calibri" w:hAnsi="Calibri"/>
                <w:color w:val="000000"/>
              </w:rPr>
              <w:t>Objectives</w:t>
            </w:r>
          </w:p>
        </w:tc>
        <w:tc>
          <w:tcPr>
            <w:tcW w:w="0" w:type="auto"/>
            <w:vAlign w:val="center"/>
          </w:tcPr>
          <w:p w14:paraId="169A089A" w14:textId="77777777" w:rsidR="00E708D3" w:rsidRDefault="00E708D3" w:rsidP="00E708D3">
            <w:pPr>
              <w:pStyle w:val="NormalWeb"/>
              <w:jc w:val="center"/>
              <w:rPr>
                <w:rFonts w:ascii="Calibri" w:hAnsi="Calibri"/>
                <w:color w:val="000000"/>
              </w:rPr>
            </w:pPr>
            <w:r>
              <w:rPr>
                <w:rFonts w:ascii="Calibri" w:hAnsi="Calibri"/>
                <w:color w:val="000000"/>
              </w:rPr>
              <w:t>Intensity</w:t>
            </w:r>
          </w:p>
        </w:tc>
      </w:tr>
      <w:tr w:rsidR="00E708D3" w14:paraId="463A997F" w14:textId="77777777" w:rsidTr="008A7105">
        <w:tc>
          <w:tcPr>
            <w:tcW w:w="0" w:type="auto"/>
            <w:vMerge/>
            <w:tcBorders>
              <w:left w:val="nil"/>
            </w:tcBorders>
          </w:tcPr>
          <w:p w14:paraId="3453A15B" w14:textId="77777777" w:rsidR="00E708D3" w:rsidRDefault="00E708D3" w:rsidP="00911339">
            <w:pPr>
              <w:pStyle w:val="NormalWeb"/>
              <w:rPr>
                <w:rFonts w:ascii="Calibri" w:hAnsi="Calibri"/>
                <w:color w:val="000000"/>
              </w:rPr>
            </w:pPr>
          </w:p>
        </w:tc>
        <w:tc>
          <w:tcPr>
            <w:tcW w:w="0" w:type="auto"/>
            <w:vAlign w:val="center"/>
          </w:tcPr>
          <w:p w14:paraId="0762000C" w14:textId="0C756450" w:rsidR="00E708D3" w:rsidRDefault="00E708D3" w:rsidP="00E708D3">
            <w:pPr>
              <w:pStyle w:val="NormalWeb"/>
              <w:jc w:val="center"/>
              <w:rPr>
                <w:rFonts w:ascii="Calibri" w:hAnsi="Calibri"/>
                <w:color w:val="000000"/>
              </w:rPr>
            </w:pPr>
            <w:r>
              <w:rPr>
                <w:rFonts w:ascii="Calibri" w:hAnsi="Calibri"/>
                <w:color w:val="000000"/>
              </w:rPr>
              <w:t>d</w:t>
            </w:r>
            <w:r w:rsidRPr="00E708D3">
              <w:rPr>
                <w:rFonts w:ascii="Calibri" w:hAnsi="Calibri"/>
                <w:color w:val="000000"/>
                <w:vertAlign w:val="subscript"/>
              </w:rPr>
              <w:t>1</w:t>
            </w:r>
            <w:r>
              <w:rPr>
                <w:rFonts w:ascii="Calibri" w:hAnsi="Calibri"/>
                <w:color w:val="000000"/>
              </w:rPr>
              <w:t xml:space="preserve"> (m)</w:t>
            </w:r>
          </w:p>
        </w:tc>
        <w:tc>
          <w:tcPr>
            <w:tcW w:w="0" w:type="auto"/>
            <w:vAlign w:val="center"/>
          </w:tcPr>
          <w:p w14:paraId="55A8739F" w14:textId="5A8DB000" w:rsidR="00E708D3" w:rsidRDefault="00E708D3" w:rsidP="00E708D3">
            <w:pPr>
              <w:pStyle w:val="NormalWeb"/>
              <w:jc w:val="center"/>
              <w:rPr>
                <w:rFonts w:ascii="Calibri" w:hAnsi="Calibri"/>
                <w:color w:val="000000"/>
              </w:rPr>
            </w:pPr>
            <w:r>
              <w:rPr>
                <w:rFonts w:ascii="Calibri" w:hAnsi="Calibri"/>
                <w:color w:val="000000"/>
              </w:rPr>
              <w:t>CM-radius (m)</w:t>
            </w:r>
          </w:p>
        </w:tc>
        <w:tc>
          <w:tcPr>
            <w:tcW w:w="0" w:type="auto"/>
            <w:vAlign w:val="center"/>
          </w:tcPr>
          <w:p w14:paraId="3A687B7F" w14:textId="037FDE47" w:rsidR="00E708D3" w:rsidRDefault="00E708D3" w:rsidP="00E708D3">
            <w:pPr>
              <w:pStyle w:val="NormalWeb"/>
              <w:jc w:val="center"/>
              <w:rPr>
                <w:rFonts w:ascii="Calibri" w:hAnsi="Calibri"/>
                <w:color w:val="000000"/>
              </w:rPr>
            </w:pPr>
            <w:r>
              <w:rPr>
                <w:rFonts w:ascii="Calibri" w:hAnsi="Calibri"/>
                <w:color w:val="000000"/>
              </w:rPr>
              <w:t>d</w:t>
            </w:r>
            <w:r w:rsidRPr="00E708D3">
              <w:rPr>
                <w:rFonts w:ascii="Calibri" w:hAnsi="Calibri"/>
                <w:color w:val="000000"/>
                <w:vertAlign w:val="subscript"/>
              </w:rPr>
              <w:t>2</w:t>
            </w:r>
            <w:r>
              <w:rPr>
                <w:rFonts w:ascii="Calibri" w:hAnsi="Calibri"/>
                <w:color w:val="000000"/>
              </w:rPr>
              <w:t xml:space="preserve"> (m)</w:t>
            </w:r>
          </w:p>
        </w:tc>
        <w:tc>
          <w:tcPr>
            <w:tcW w:w="0" w:type="auto"/>
            <w:vAlign w:val="center"/>
          </w:tcPr>
          <w:p w14:paraId="55567DB8" w14:textId="6BA3BD79" w:rsidR="00E708D3" w:rsidRDefault="00E708D3" w:rsidP="00E708D3">
            <w:pPr>
              <w:pStyle w:val="NormalWeb"/>
              <w:jc w:val="center"/>
              <w:rPr>
                <w:rFonts w:ascii="Calibri" w:hAnsi="Calibri"/>
                <w:color w:val="000000"/>
              </w:rPr>
            </w:pPr>
            <w:r>
              <w:rPr>
                <w:rFonts w:ascii="Calibri" w:hAnsi="Calibri"/>
                <w:color w:val="000000"/>
              </w:rPr>
              <w:t>VEM-q (m)</w:t>
            </w:r>
          </w:p>
        </w:tc>
        <w:tc>
          <w:tcPr>
            <w:tcW w:w="0" w:type="auto"/>
            <w:vAlign w:val="center"/>
          </w:tcPr>
          <w:p w14:paraId="7221D9BA" w14:textId="02E48661" w:rsidR="00E708D3" w:rsidRDefault="00E708D3" w:rsidP="00E708D3">
            <w:pPr>
              <w:pStyle w:val="NormalWeb"/>
              <w:jc w:val="center"/>
              <w:rPr>
                <w:rFonts w:ascii="Calibri" w:hAnsi="Calibri"/>
                <w:color w:val="000000"/>
              </w:rPr>
            </w:pPr>
            <w:r>
              <w:rPr>
                <w:rFonts w:ascii="Calibri" w:hAnsi="Calibri"/>
                <w:color w:val="000000"/>
              </w:rPr>
              <w:t>d</w:t>
            </w:r>
            <w:r w:rsidRPr="00E708D3">
              <w:rPr>
                <w:rFonts w:ascii="Calibri" w:hAnsi="Calibri"/>
                <w:color w:val="000000"/>
                <w:vertAlign w:val="subscript"/>
              </w:rPr>
              <w:t>3</w:t>
            </w:r>
            <w:r>
              <w:rPr>
                <w:rFonts w:ascii="Calibri" w:hAnsi="Calibri"/>
                <w:color w:val="000000"/>
              </w:rPr>
              <w:t xml:space="preserve"> (m)</w:t>
            </w:r>
          </w:p>
        </w:tc>
        <w:tc>
          <w:tcPr>
            <w:tcW w:w="0" w:type="auto"/>
            <w:vAlign w:val="center"/>
          </w:tcPr>
          <w:p w14:paraId="17AAA544" w14:textId="4AFE02D4" w:rsidR="00E708D3" w:rsidRDefault="00E708D3" w:rsidP="00E708D3">
            <w:pPr>
              <w:pStyle w:val="NormalWeb"/>
              <w:jc w:val="center"/>
              <w:rPr>
                <w:rFonts w:ascii="Calibri" w:hAnsi="Calibri"/>
                <w:color w:val="000000"/>
              </w:rPr>
            </w:pPr>
            <w:r>
              <w:rPr>
                <w:rFonts w:ascii="Symbol" w:hAnsi="Symbol"/>
                <w:color w:val="000000"/>
              </w:rPr>
              <w:t></w:t>
            </w:r>
            <w:r w:rsidRPr="00E708D3">
              <w:rPr>
                <w:rFonts w:ascii="Calibri" w:hAnsi="Calibri" w:cs="Calibri"/>
                <w:color w:val="000000"/>
                <w:vertAlign w:val="subscript"/>
              </w:rPr>
              <w:t>x</w:t>
            </w:r>
            <w:r>
              <w:rPr>
                <w:rFonts w:ascii="Calibri" w:hAnsi="Calibri" w:cs="Calibri"/>
                <w:color w:val="000000"/>
                <w:vertAlign w:val="subscript"/>
              </w:rPr>
              <w:t xml:space="preserve"> </w:t>
            </w:r>
            <w:r>
              <w:rPr>
                <w:rFonts w:ascii="Calibri" w:hAnsi="Calibri"/>
                <w:color w:val="000000"/>
              </w:rPr>
              <w:t>(</w:t>
            </w:r>
            <w:r w:rsidRPr="006B24BF">
              <w:rPr>
                <w:rFonts w:ascii="Symbol" w:hAnsi="Symbol"/>
                <w:color w:val="000000"/>
              </w:rPr>
              <w:t></w:t>
            </w:r>
            <w:r>
              <w:rPr>
                <w:rFonts w:ascii="Calibri" w:hAnsi="Calibri"/>
                <w:color w:val="000000"/>
              </w:rPr>
              <w:t>m)</w:t>
            </w:r>
          </w:p>
        </w:tc>
        <w:tc>
          <w:tcPr>
            <w:tcW w:w="0" w:type="auto"/>
            <w:vAlign w:val="center"/>
          </w:tcPr>
          <w:p w14:paraId="0892DC60" w14:textId="1F975849" w:rsidR="00E708D3" w:rsidRDefault="00E708D3" w:rsidP="00E708D3">
            <w:pPr>
              <w:pStyle w:val="NormalWeb"/>
              <w:jc w:val="center"/>
              <w:rPr>
                <w:rFonts w:ascii="Calibri" w:hAnsi="Calibri"/>
                <w:color w:val="000000"/>
              </w:rPr>
            </w:pPr>
            <w:r>
              <w:rPr>
                <w:rFonts w:ascii="Symbol" w:hAnsi="Symbol"/>
                <w:color w:val="000000"/>
              </w:rPr>
              <w:t></w:t>
            </w:r>
            <w:r>
              <w:rPr>
                <w:rFonts w:ascii="Calibri" w:hAnsi="Calibri" w:cs="Calibri"/>
                <w:color w:val="000000"/>
                <w:vertAlign w:val="subscript"/>
              </w:rPr>
              <w:t>y</w:t>
            </w:r>
            <w:r>
              <w:rPr>
                <w:rFonts w:ascii="Calibri" w:hAnsi="Calibri"/>
                <w:color w:val="000000"/>
              </w:rPr>
              <w:t xml:space="preserve"> (</w:t>
            </w:r>
            <w:r w:rsidRPr="006B24BF">
              <w:rPr>
                <w:rFonts w:ascii="Symbol" w:hAnsi="Symbol"/>
                <w:color w:val="000000"/>
              </w:rPr>
              <w:t></w:t>
            </w:r>
            <w:r>
              <w:rPr>
                <w:rFonts w:ascii="Calibri" w:hAnsi="Calibri"/>
                <w:color w:val="000000"/>
              </w:rPr>
              <w:t>m)</w:t>
            </w:r>
          </w:p>
        </w:tc>
        <w:tc>
          <w:tcPr>
            <w:tcW w:w="0" w:type="auto"/>
            <w:vAlign w:val="center"/>
          </w:tcPr>
          <w:p w14:paraId="051D0AF9" w14:textId="45EC1E58" w:rsidR="00E708D3" w:rsidRDefault="00E708D3" w:rsidP="00E708D3">
            <w:pPr>
              <w:pStyle w:val="NormalWeb"/>
              <w:jc w:val="center"/>
              <w:rPr>
                <w:rFonts w:ascii="Calibri" w:hAnsi="Calibri"/>
                <w:color w:val="000000"/>
              </w:rPr>
            </w:pPr>
            <w:r>
              <w:rPr>
                <w:rFonts w:ascii="Calibri" w:hAnsi="Calibri"/>
                <w:color w:val="000000"/>
              </w:rPr>
              <w:t xml:space="preserve">I </w:t>
            </w:r>
            <w:r w:rsidRPr="006B24BF">
              <w:rPr>
                <w:rFonts w:ascii="Calibri" w:hAnsi="Calibri"/>
                <w:color w:val="000000"/>
                <w:sz w:val="16"/>
                <w:szCs w:val="16"/>
              </w:rPr>
              <w:t>(</w:t>
            </w:r>
            <w:proofErr w:type="spellStart"/>
            <w:r w:rsidRPr="006B24BF">
              <w:rPr>
                <w:rFonts w:ascii="Calibri" w:hAnsi="Calibri"/>
                <w:color w:val="000000"/>
                <w:sz w:val="16"/>
                <w:szCs w:val="16"/>
              </w:rPr>
              <w:t>ph</w:t>
            </w:r>
            <w:proofErr w:type="spellEnd"/>
            <w:r w:rsidRPr="006B24BF">
              <w:rPr>
                <w:rFonts w:ascii="Calibri" w:hAnsi="Calibri"/>
                <w:color w:val="000000"/>
                <w:sz w:val="16"/>
                <w:szCs w:val="16"/>
              </w:rPr>
              <w:t>/s/0.1%BW/mm</w:t>
            </w:r>
            <w:r w:rsidRPr="006B24BF">
              <w:rPr>
                <w:rFonts w:ascii="Calibri" w:hAnsi="Calibri"/>
                <w:color w:val="000000"/>
                <w:sz w:val="16"/>
                <w:szCs w:val="16"/>
                <w:vertAlign w:val="superscript"/>
              </w:rPr>
              <w:t>2</w:t>
            </w:r>
            <w:r w:rsidRPr="006B24BF">
              <w:rPr>
                <w:rFonts w:ascii="Calibri" w:hAnsi="Calibri"/>
                <w:color w:val="000000"/>
                <w:sz w:val="16"/>
                <w:szCs w:val="16"/>
              </w:rPr>
              <w:t>)</w:t>
            </w:r>
          </w:p>
        </w:tc>
      </w:tr>
      <w:tr w:rsidR="006B24BF" w:rsidRPr="006B24BF" w14:paraId="03E0FA22" w14:textId="77777777" w:rsidTr="008A7105">
        <w:trPr>
          <w:trHeight w:val="578"/>
        </w:trPr>
        <w:tc>
          <w:tcPr>
            <w:tcW w:w="0" w:type="auto"/>
            <w:vAlign w:val="center"/>
          </w:tcPr>
          <w:p w14:paraId="511F68F7" w14:textId="77777777" w:rsidR="008C38FB" w:rsidRPr="006B24BF" w:rsidRDefault="008C38FB" w:rsidP="00E708D3">
            <w:pPr>
              <w:pStyle w:val="NormalWeb"/>
              <w:jc w:val="center"/>
              <w:rPr>
                <w:rFonts w:ascii="Calibri" w:hAnsi="Calibri"/>
                <w:color w:val="000000"/>
                <w:sz w:val="22"/>
                <w:szCs w:val="22"/>
              </w:rPr>
            </w:pPr>
            <w:r w:rsidRPr="006B24BF">
              <w:rPr>
                <w:rFonts w:ascii="Calibri" w:hAnsi="Calibri"/>
                <w:color w:val="000000"/>
                <w:sz w:val="22"/>
                <w:szCs w:val="22"/>
              </w:rPr>
              <w:t>Baseline config.</w:t>
            </w:r>
          </w:p>
        </w:tc>
        <w:tc>
          <w:tcPr>
            <w:tcW w:w="0" w:type="auto"/>
            <w:vAlign w:val="center"/>
          </w:tcPr>
          <w:p w14:paraId="5B762F9C" w14:textId="77777777" w:rsidR="008C38FB" w:rsidRPr="006B24BF" w:rsidRDefault="008C38FB" w:rsidP="008A7105">
            <w:pPr>
              <w:pStyle w:val="NormalWeb"/>
              <w:jc w:val="center"/>
              <w:rPr>
                <w:rFonts w:ascii="Calibri" w:hAnsi="Calibri"/>
                <w:color w:val="000000"/>
                <w:sz w:val="22"/>
                <w:szCs w:val="22"/>
              </w:rPr>
            </w:pPr>
            <w:r w:rsidRPr="006B24BF">
              <w:rPr>
                <w:rFonts w:ascii="Calibri" w:hAnsi="Calibri"/>
                <w:color w:val="000000"/>
                <w:sz w:val="22"/>
                <w:szCs w:val="22"/>
              </w:rPr>
              <w:t>2.7</w:t>
            </w:r>
          </w:p>
        </w:tc>
        <w:tc>
          <w:tcPr>
            <w:tcW w:w="0" w:type="auto"/>
            <w:vAlign w:val="center"/>
          </w:tcPr>
          <w:p w14:paraId="600D4890" w14:textId="77777777" w:rsidR="008C38FB" w:rsidRPr="006B24BF" w:rsidRDefault="008C38FB" w:rsidP="008A7105">
            <w:pPr>
              <w:pStyle w:val="NormalWeb"/>
              <w:rPr>
                <w:rFonts w:ascii="Calibri" w:hAnsi="Calibri"/>
                <w:color w:val="000000"/>
                <w:sz w:val="22"/>
                <w:szCs w:val="22"/>
              </w:rPr>
            </w:pPr>
          </w:p>
          <w:p w14:paraId="78A5B4CB" w14:textId="77777777" w:rsidR="008C38FB" w:rsidRPr="006B24BF" w:rsidRDefault="008C38FB" w:rsidP="00E708D3">
            <w:pPr>
              <w:pStyle w:val="NormalWeb"/>
              <w:jc w:val="center"/>
              <w:rPr>
                <w:rFonts w:ascii="Calibri" w:hAnsi="Calibri"/>
                <w:color w:val="000000"/>
                <w:sz w:val="22"/>
                <w:szCs w:val="22"/>
              </w:rPr>
            </w:pPr>
            <w:r w:rsidRPr="006B24BF">
              <w:rPr>
                <w:rFonts w:ascii="Calibri" w:hAnsi="Calibri"/>
                <w:color w:val="000000"/>
                <w:sz w:val="22"/>
                <w:szCs w:val="22"/>
              </w:rPr>
              <w:t>0.087</w:t>
            </w:r>
          </w:p>
        </w:tc>
        <w:tc>
          <w:tcPr>
            <w:tcW w:w="0" w:type="auto"/>
            <w:vAlign w:val="center"/>
          </w:tcPr>
          <w:p w14:paraId="0815D2F3" w14:textId="77777777" w:rsidR="008C38FB" w:rsidRPr="006B24BF" w:rsidRDefault="008C38FB" w:rsidP="008A7105">
            <w:pPr>
              <w:pStyle w:val="NormalWeb"/>
              <w:rPr>
                <w:rFonts w:ascii="Calibri" w:hAnsi="Calibri"/>
                <w:color w:val="000000"/>
                <w:sz w:val="22"/>
                <w:szCs w:val="22"/>
              </w:rPr>
            </w:pPr>
          </w:p>
          <w:p w14:paraId="484A69DA" w14:textId="77777777" w:rsidR="008C38FB" w:rsidRPr="006B24BF" w:rsidRDefault="008C38FB" w:rsidP="00E708D3">
            <w:pPr>
              <w:pStyle w:val="NormalWeb"/>
              <w:jc w:val="center"/>
              <w:rPr>
                <w:rFonts w:ascii="Calibri" w:hAnsi="Calibri"/>
                <w:color w:val="000000"/>
                <w:sz w:val="22"/>
                <w:szCs w:val="22"/>
              </w:rPr>
            </w:pPr>
            <w:r w:rsidRPr="006B24BF">
              <w:rPr>
                <w:rFonts w:ascii="Calibri" w:hAnsi="Calibri"/>
                <w:color w:val="000000"/>
                <w:sz w:val="22"/>
                <w:szCs w:val="22"/>
              </w:rPr>
              <w:t>4.5</w:t>
            </w:r>
          </w:p>
        </w:tc>
        <w:tc>
          <w:tcPr>
            <w:tcW w:w="0" w:type="auto"/>
            <w:vAlign w:val="center"/>
          </w:tcPr>
          <w:p w14:paraId="69CBA529" w14:textId="77777777" w:rsidR="008C38FB" w:rsidRPr="006B24BF" w:rsidRDefault="008C38FB" w:rsidP="008A7105">
            <w:pPr>
              <w:pStyle w:val="NormalWeb"/>
              <w:rPr>
                <w:rFonts w:ascii="Calibri" w:hAnsi="Calibri"/>
                <w:color w:val="000000"/>
                <w:sz w:val="22"/>
                <w:szCs w:val="22"/>
              </w:rPr>
            </w:pPr>
          </w:p>
          <w:p w14:paraId="448C1559" w14:textId="77777777" w:rsidR="008C38FB" w:rsidRPr="006B24BF" w:rsidRDefault="008C38FB" w:rsidP="00E708D3">
            <w:pPr>
              <w:pStyle w:val="NormalWeb"/>
              <w:jc w:val="center"/>
              <w:rPr>
                <w:rFonts w:ascii="Calibri" w:hAnsi="Calibri"/>
                <w:color w:val="000000"/>
                <w:sz w:val="22"/>
                <w:szCs w:val="22"/>
              </w:rPr>
            </w:pPr>
            <w:r w:rsidRPr="006B24BF">
              <w:rPr>
                <w:rFonts w:ascii="Calibri" w:hAnsi="Calibri"/>
                <w:color w:val="000000"/>
                <w:sz w:val="22"/>
                <w:szCs w:val="22"/>
              </w:rPr>
              <w:t>23</w:t>
            </w:r>
          </w:p>
        </w:tc>
        <w:tc>
          <w:tcPr>
            <w:tcW w:w="0" w:type="auto"/>
            <w:vAlign w:val="center"/>
          </w:tcPr>
          <w:p w14:paraId="4D1BD00C" w14:textId="77777777" w:rsidR="008C38FB" w:rsidRPr="006B24BF" w:rsidRDefault="008C38FB" w:rsidP="008A7105">
            <w:pPr>
              <w:pStyle w:val="NormalWeb"/>
              <w:rPr>
                <w:rFonts w:ascii="Calibri" w:hAnsi="Calibri"/>
                <w:color w:val="000000"/>
                <w:sz w:val="22"/>
                <w:szCs w:val="22"/>
              </w:rPr>
            </w:pPr>
          </w:p>
          <w:p w14:paraId="3F093899" w14:textId="77777777" w:rsidR="008C38FB" w:rsidRPr="006B24BF" w:rsidRDefault="008C38FB" w:rsidP="00E708D3">
            <w:pPr>
              <w:pStyle w:val="NormalWeb"/>
              <w:jc w:val="center"/>
              <w:rPr>
                <w:rFonts w:ascii="Calibri" w:hAnsi="Calibri"/>
                <w:color w:val="000000"/>
                <w:sz w:val="22"/>
                <w:szCs w:val="22"/>
              </w:rPr>
            </w:pPr>
            <w:r w:rsidRPr="006B24BF">
              <w:rPr>
                <w:rFonts w:ascii="Calibri" w:hAnsi="Calibri"/>
                <w:color w:val="000000"/>
                <w:sz w:val="22"/>
                <w:szCs w:val="22"/>
              </w:rPr>
              <w:t>19.5</w:t>
            </w:r>
          </w:p>
        </w:tc>
        <w:tc>
          <w:tcPr>
            <w:tcW w:w="0" w:type="auto"/>
            <w:vAlign w:val="center"/>
          </w:tcPr>
          <w:p w14:paraId="5FCD100F" w14:textId="77777777" w:rsidR="008C38FB" w:rsidRPr="006B24BF" w:rsidRDefault="008C38FB" w:rsidP="008A7105">
            <w:pPr>
              <w:pStyle w:val="NormalWeb"/>
              <w:rPr>
                <w:rFonts w:ascii="Calibri" w:hAnsi="Calibri"/>
                <w:color w:val="000000"/>
                <w:sz w:val="22"/>
                <w:szCs w:val="22"/>
              </w:rPr>
            </w:pPr>
          </w:p>
          <w:p w14:paraId="58EDFE6B" w14:textId="77777777" w:rsidR="008C38FB" w:rsidRPr="006B24BF" w:rsidRDefault="008C38FB" w:rsidP="00E708D3">
            <w:pPr>
              <w:pStyle w:val="NormalWeb"/>
              <w:jc w:val="center"/>
              <w:rPr>
                <w:rFonts w:ascii="Calibri" w:hAnsi="Calibri"/>
                <w:color w:val="000000"/>
                <w:sz w:val="22"/>
                <w:szCs w:val="22"/>
              </w:rPr>
            </w:pPr>
            <w:r w:rsidRPr="006B24BF">
              <w:rPr>
                <w:rFonts w:ascii="Calibri" w:hAnsi="Calibri"/>
                <w:color w:val="000000"/>
                <w:sz w:val="22"/>
                <w:szCs w:val="22"/>
              </w:rPr>
              <w:t>237.04</w:t>
            </w:r>
          </w:p>
        </w:tc>
        <w:tc>
          <w:tcPr>
            <w:tcW w:w="0" w:type="auto"/>
            <w:vAlign w:val="center"/>
          </w:tcPr>
          <w:p w14:paraId="3D462916" w14:textId="77777777" w:rsidR="008C38FB" w:rsidRPr="006B24BF" w:rsidRDefault="008C38FB" w:rsidP="008A7105">
            <w:pPr>
              <w:pStyle w:val="NormalWeb"/>
              <w:rPr>
                <w:rFonts w:ascii="Calibri" w:hAnsi="Calibri"/>
                <w:color w:val="000000"/>
                <w:sz w:val="22"/>
                <w:szCs w:val="22"/>
              </w:rPr>
            </w:pPr>
          </w:p>
          <w:p w14:paraId="47A2FF24" w14:textId="77777777" w:rsidR="008C38FB" w:rsidRPr="006B24BF" w:rsidRDefault="008C38FB" w:rsidP="00E708D3">
            <w:pPr>
              <w:pStyle w:val="NormalWeb"/>
              <w:jc w:val="center"/>
              <w:rPr>
                <w:rFonts w:ascii="Calibri" w:hAnsi="Calibri"/>
                <w:color w:val="000000"/>
                <w:sz w:val="22"/>
                <w:szCs w:val="22"/>
              </w:rPr>
            </w:pPr>
            <w:r w:rsidRPr="006B24BF">
              <w:rPr>
                <w:rFonts w:ascii="Calibri" w:hAnsi="Calibri"/>
                <w:color w:val="000000"/>
                <w:sz w:val="22"/>
                <w:szCs w:val="22"/>
              </w:rPr>
              <w:t>49.45</w:t>
            </w:r>
          </w:p>
        </w:tc>
        <w:tc>
          <w:tcPr>
            <w:tcW w:w="0" w:type="auto"/>
            <w:vAlign w:val="center"/>
          </w:tcPr>
          <w:p w14:paraId="5322F33A" w14:textId="77777777" w:rsidR="008C38FB" w:rsidRPr="006B24BF" w:rsidRDefault="008C38FB" w:rsidP="008A7105">
            <w:pPr>
              <w:pStyle w:val="NormalWeb"/>
              <w:rPr>
                <w:rFonts w:ascii="Calibri" w:hAnsi="Calibri"/>
                <w:color w:val="000000"/>
                <w:sz w:val="22"/>
                <w:szCs w:val="22"/>
              </w:rPr>
            </w:pPr>
          </w:p>
          <w:p w14:paraId="7ED9C82A" w14:textId="77777777" w:rsidR="008C38FB" w:rsidRPr="006B24BF" w:rsidRDefault="008C38FB" w:rsidP="00E708D3">
            <w:pPr>
              <w:pStyle w:val="NormalWeb"/>
              <w:jc w:val="center"/>
              <w:rPr>
                <w:rFonts w:ascii="Calibri" w:hAnsi="Calibri"/>
                <w:color w:val="000000"/>
                <w:sz w:val="22"/>
                <w:szCs w:val="22"/>
              </w:rPr>
            </w:pPr>
            <w:r w:rsidRPr="006B24BF">
              <w:rPr>
                <w:rFonts w:ascii="Calibri" w:hAnsi="Calibri"/>
                <w:color w:val="000000"/>
                <w:sz w:val="22"/>
                <w:szCs w:val="22"/>
              </w:rPr>
              <w:t>4.51e+11</w:t>
            </w:r>
          </w:p>
        </w:tc>
      </w:tr>
      <w:tr w:rsidR="006B24BF" w:rsidRPr="006B24BF" w14:paraId="74EC1470" w14:textId="77777777" w:rsidTr="008A7105">
        <w:tc>
          <w:tcPr>
            <w:tcW w:w="0" w:type="auto"/>
            <w:vAlign w:val="center"/>
          </w:tcPr>
          <w:p w14:paraId="68E89C07" w14:textId="5B119180" w:rsidR="008C38FB" w:rsidRPr="006B24BF" w:rsidRDefault="006B24BF" w:rsidP="00E708D3">
            <w:pPr>
              <w:pStyle w:val="NormalWeb"/>
              <w:jc w:val="center"/>
              <w:rPr>
                <w:rFonts w:ascii="Calibri" w:hAnsi="Calibri"/>
                <w:color w:val="000000"/>
                <w:sz w:val="22"/>
                <w:szCs w:val="22"/>
              </w:rPr>
            </w:pPr>
            <w:r w:rsidRPr="006B24BF">
              <w:rPr>
                <w:rFonts w:ascii="Calibri" w:hAnsi="Calibri"/>
                <w:color w:val="000000"/>
                <w:sz w:val="22"/>
                <w:szCs w:val="22"/>
              </w:rPr>
              <w:t>generation 25</w:t>
            </w:r>
          </w:p>
        </w:tc>
        <w:tc>
          <w:tcPr>
            <w:tcW w:w="0" w:type="auto"/>
            <w:vAlign w:val="center"/>
          </w:tcPr>
          <w:p w14:paraId="3EB6A2CB" w14:textId="77777777" w:rsidR="008C38FB" w:rsidRPr="006B24BF" w:rsidRDefault="008C38FB" w:rsidP="008A7105">
            <w:pPr>
              <w:pStyle w:val="NormalWeb"/>
              <w:jc w:val="center"/>
              <w:rPr>
                <w:rFonts w:ascii="Calibri" w:hAnsi="Calibri"/>
                <w:color w:val="000000"/>
                <w:sz w:val="22"/>
                <w:szCs w:val="22"/>
              </w:rPr>
            </w:pPr>
          </w:p>
          <w:p w14:paraId="7F900EF3" w14:textId="77777777" w:rsidR="008C38FB" w:rsidRPr="006B24BF" w:rsidRDefault="008C38FB" w:rsidP="008A7105">
            <w:pPr>
              <w:pStyle w:val="NormalWeb"/>
              <w:jc w:val="center"/>
              <w:rPr>
                <w:rFonts w:ascii="Calibri" w:hAnsi="Calibri"/>
                <w:color w:val="000000"/>
                <w:sz w:val="22"/>
                <w:szCs w:val="22"/>
              </w:rPr>
            </w:pPr>
            <w:r w:rsidRPr="006B24BF">
              <w:rPr>
                <w:rFonts w:ascii="Calibri" w:hAnsi="Calibri"/>
                <w:color w:val="000000"/>
                <w:sz w:val="22"/>
                <w:szCs w:val="22"/>
              </w:rPr>
              <w:t>2.32</w:t>
            </w:r>
          </w:p>
        </w:tc>
        <w:tc>
          <w:tcPr>
            <w:tcW w:w="0" w:type="auto"/>
            <w:vAlign w:val="center"/>
          </w:tcPr>
          <w:p w14:paraId="549A6BE0" w14:textId="77777777" w:rsidR="008C38FB" w:rsidRPr="006B24BF" w:rsidRDefault="008C38FB" w:rsidP="008A7105">
            <w:pPr>
              <w:pStyle w:val="NormalWeb"/>
              <w:rPr>
                <w:rFonts w:ascii="Calibri" w:hAnsi="Calibri"/>
                <w:color w:val="000000"/>
                <w:sz w:val="22"/>
                <w:szCs w:val="22"/>
              </w:rPr>
            </w:pPr>
          </w:p>
          <w:p w14:paraId="432943EC" w14:textId="77777777" w:rsidR="008C38FB" w:rsidRPr="006B24BF" w:rsidRDefault="008C38FB" w:rsidP="00E708D3">
            <w:pPr>
              <w:pStyle w:val="NormalWeb"/>
              <w:jc w:val="center"/>
              <w:rPr>
                <w:rFonts w:ascii="Calibri" w:hAnsi="Calibri"/>
                <w:color w:val="000000"/>
                <w:sz w:val="22"/>
                <w:szCs w:val="22"/>
              </w:rPr>
            </w:pPr>
            <w:r w:rsidRPr="006B24BF">
              <w:rPr>
                <w:rFonts w:ascii="Calibri" w:hAnsi="Calibri"/>
                <w:color w:val="000000"/>
                <w:sz w:val="22"/>
                <w:szCs w:val="22"/>
              </w:rPr>
              <w:t>0.084</w:t>
            </w:r>
          </w:p>
        </w:tc>
        <w:tc>
          <w:tcPr>
            <w:tcW w:w="0" w:type="auto"/>
            <w:vAlign w:val="center"/>
          </w:tcPr>
          <w:p w14:paraId="211F7C85" w14:textId="77777777" w:rsidR="008C38FB" w:rsidRPr="006B24BF" w:rsidRDefault="008C38FB" w:rsidP="00E708D3">
            <w:pPr>
              <w:pStyle w:val="NormalWeb"/>
              <w:jc w:val="center"/>
              <w:rPr>
                <w:rFonts w:ascii="Calibri" w:hAnsi="Calibri"/>
                <w:color w:val="000000"/>
                <w:sz w:val="22"/>
                <w:szCs w:val="22"/>
              </w:rPr>
            </w:pPr>
          </w:p>
          <w:p w14:paraId="4FF8AE3E" w14:textId="77777777" w:rsidR="008C38FB" w:rsidRPr="006B24BF" w:rsidRDefault="008C38FB" w:rsidP="00E708D3">
            <w:pPr>
              <w:pStyle w:val="NormalWeb"/>
              <w:jc w:val="center"/>
              <w:rPr>
                <w:rFonts w:ascii="Calibri" w:hAnsi="Calibri"/>
                <w:color w:val="000000"/>
                <w:sz w:val="22"/>
                <w:szCs w:val="22"/>
              </w:rPr>
            </w:pPr>
            <w:r w:rsidRPr="006B24BF">
              <w:rPr>
                <w:rFonts w:ascii="Calibri" w:hAnsi="Calibri"/>
                <w:color w:val="000000"/>
                <w:sz w:val="22"/>
                <w:szCs w:val="22"/>
              </w:rPr>
              <w:t>5.23</w:t>
            </w:r>
          </w:p>
        </w:tc>
        <w:tc>
          <w:tcPr>
            <w:tcW w:w="0" w:type="auto"/>
            <w:vAlign w:val="center"/>
          </w:tcPr>
          <w:p w14:paraId="124155A5" w14:textId="77777777" w:rsidR="008C38FB" w:rsidRPr="006B24BF" w:rsidRDefault="008C38FB" w:rsidP="00E708D3">
            <w:pPr>
              <w:pStyle w:val="NormalWeb"/>
              <w:jc w:val="center"/>
              <w:rPr>
                <w:rFonts w:ascii="Calibri" w:hAnsi="Calibri"/>
                <w:color w:val="000000"/>
                <w:sz w:val="22"/>
                <w:szCs w:val="22"/>
              </w:rPr>
            </w:pPr>
          </w:p>
          <w:p w14:paraId="6F7F5B9A" w14:textId="77777777" w:rsidR="008C38FB" w:rsidRPr="006B24BF" w:rsidRDefault="008C38FB" w:rsidP="00E708D3">
            <w:pPr>
              <w:pStyle w:val="NormalWeb"/>
              <w:jc w:val="center"/>
              <w:rPr>
                <w:rFonts w:ascii="Calibri" w:hAnsi="Calibri"/>
                <w:color w:val="000000"/>
                <w:sz w:val="22"/>
                <w:szCs w:val="22"/>
              </w:rPr>
            </w:pPr>
            <w:r w:rsidRPr="006B24BF">
              <w:rPr>
                <w:rFonts w:ascii="Calibri" w:hAnsi="Calibri"/>
                <w:color w:val="000000"/>
                <w:sz w:val="22"/>
                <w:szCs w:val="22"/>
              </w:rPr>
              <w:t>21.32</w:t>
            </w:r>
          </w:p>
        </w:tc>
        <w:tc>
          <w:tcPr>
            <w:tcW w:w="0" w:type="auto"/>
            <w:vAlign w:val="center"/>
          </w:tcPr>
          <w:p w14:paraId="03EA19C9" w14:textId="77777777" w:rsidR="008C38FB" w:rsidRPr="006B24BF" w:rsidRDefault="008C38FB" w:rsidP="00E708D3">
            <w:pPr>
              <w:pStyle w:val="NormalWeb"/>
              <w:jc w:val="center"/>
              <w:rPr>
                <w:rFonts w:ascii="Calibri" w:hAnsi="Calibri"/>
                <w:color w:val="000000"/>
                <w:sz w:val="22"/>
                <w:szCs w:val="22"/>
              </w:rPr>
            </w:pPr>
          </w:p>
          <w:p w14:paraId="46EBEACB" w14:textId="77777777" w:rsidR="008C38FB" w:rsidRPr="006B24BF" w:rsidRDefault="008C38FB" w:rsidP="00E708D3">
            <w:pPr>
              <w:pStyle w:val="NormalWeb"/>
              <w:jc w:val="center"/>
              <w:rPr>
                <w:rFonts w:ascii="Calibri" w:hAnsi="Calibri"/>
                <w:color w:val="000000"/>
                <w:sz w:val="22"/>
                <w:szCs w:val="22"/>
              </w:rPr>
            </w:pPr>
            <w:r w:rsidRPr="006B24BF">
              <w:rPr>
                <w:rFonts w:ascii="Calibri" w:hAnsi="Calibri"/>
                <w:color w:val="000000"/>
                <w:sz w:val="22"/>
                <w:szCs w:val="22"/>
              </w:rPr>
              <w:t>18.11</w:t>
            </w:r>
          </w:p>
        </w:tc>
        <w:tc>
          <w:tcPr>
            <w:tcW w:w="0" w:type="auto"/>
            <w:vAlign w:val="center"/>
          </w:tcPr>
          <w:p w14:paraId="639B3F1E" w14:textId="77777777" w:rsidR="008C38FB" w:rsidRPr="006B24BF" w:rsidRDefault="008C38FB" w:rsidP="00E708D3">
            <w:pPr>
              <w:pStyle w:val="NormalWeb"/>
              <w:jc w:val="center"/>
              <w:rPr>
                <w:rFonts w:ascii="Calibri" w:hAnsi="Calibri"/>
                <w:color w:val="000000"/>
                <w:sz w:val="22"/>
                <w:szCs w:val="22"/>
              </w:rPr>
            </w:pPr>
          </w:p>
          <w:p w14:paraId="55D145C7" w14:textId="77777777" w:rsidR="008C38FB" w:rsidRPr="006B24BF" w:rsidRDefault="008C38FB" w:rsidP="00E708D3">
            <w:pPr>
              <w:pStyle w:val="NormalWeb"/>
              <w:jc w:val="center"/>
              <w:rPr>
                <w:rFonts w:ascii="Calibri" w:hAnsi="Calibri"/>
                <w:color w:val="000000"/>
                <w:sz w:val="22"/>
                <w:szCs w:val="22"/>
              </w:rPr>
            </w:pPr>
            <w:r w:rsidRPr="006B24BF">
              <w:rPr>
                <w:rFonts w:ascii="Calibri" w:hAnsi="Calibri"/>
                <w:color w:val="000000"/>
                <w:sz w:val="22"/>
                <w:szCs w:val="22"/>
              </w:rPr>
              <w:t>163.32</w:t>
            </w:r>
          </w:p>
        </w:tc>
        <w:tc>
          <w:tcPr>
            <w:tcW w:w="0" w:type="auto"/>
            <w:vAlign w:val="center"/>
          </w:tcPr>
          <w:p w14:paraId="586EC200" w14:textId="77777777" w:rsidR="008C38FB" w:rsidRPr="006B24BF" w:rsidRDefault="008C38FB" w:rsidP="00E708D3">
            <w:pPr>
              <w:pStyle w:val="NormalWeb"/>
              <w:jc w:val="center"/>
              <w:rPr>
                <w:rFonts w:ascii="Calibri" w:hAnsi="Calibri"/>
                <w:color w:val="000000"/>
                <w:sz w:val="22"/>
                <w:szCs w:val="22"/>
              </w:rPr>
            </w:pPr>
          </w:p>
          <w:p w14:paraId="2C156A9E" w14:textId="77777777" w:rsidR="008C38FB" w:rsidRPr="006B24BF" w:rsidRDefault="008C38FB" w:rsidP="00E708D3">
            <w:pPr>
              <w:pStyle w:val="NormalWeb"/>
              <w:jc w:val="center"/>
              <w:rPr>
                <w:rFonts w:ascii="Calibri" w:hAnsi="Calibri"/>
                <w:color w:val="000000"/>
                <w:sz w:val="22"/>
                <w:szCs w:val="22"/>
              </w:rPr>
            </w:pPr>
            <w:r w:rsidRPr="006B24BF">
              <w:rPr>
                <w:rFonts w:ascii="Calibri" w:hAnsi="Calibri"/>
                <w:color w:val="000000"/>
                <w:sz w:val="22"/>
                <w:szCs w:val="22"/>
              </w:rPr>
              <w:t>31.85</w:t>
            </w:r>
          </w:p>
        </w:tc>
        <w:tc>
          <w:tcPr>
            <w:tcW w:w="0" w:type="auto"/>
            <w:vAlign w:val="center"/>
          </w:tcPr>
          <w:p w14:paraId="4CA80976" w14:textId="77777777" w:rsidR="008C38FB" w:rsidRPr="006B24BF" w:rsidRDefault="008C38FB" w:rsidP="00E708D3">
            <w:pPr>
              <w:pStyle w:val="NormalWeb"/>
              <w:jc w:val="center"/>
              <w:rPr>
                <w:rFonts w:ascii="Calibri" w:hAnsi="Calibri"/>
                <w:color w:val="000000"/>
                <w:sz w:val="22"/>
                <w:szCs w:val="22"/>
              </w:rPr>
            </w:pPr>
          </w:p>
          <w:p w14:paraId="657FDA71" w14:textId="77777777" w:rsidR="008C38FB" w:rsidRPr="006B24BF" w:rsidRDefault="008C38FB" w:rsidP="00E708D3">
            <w:pPr>
              <w:pStyle w:val="NormalWeb"/>
              <w:jc w:val="center"/>
              <w:rPr>
                <w:rFonts w:ascii="Calibri" w:hAnsi="Calibri"/>
                <w:color w:val="000000"/>
                <w:sz w:val="22"/>
                <w:szCs w:val="22"/>
              </w:rPr>
            </w:pPr>
            <w:r w:rsidRPr="006B24BF">
              <w:rPr>
                <w:rFonts w:ascii="Calibri" w:hAnsi="Calibri"/>
                <w:color w:val="000000"/>
                <w:sz w:val="22"/>
                <w:szCs w:val="22"/>
              </w:rPr>
              <w:t>1.067e+12</w:t>
            </w:r>
          </w:p>
        </w:tc>
      </w:tr>
      <w:tr w:rsidR="006B24BF" w:rsidRPr="006B24BF" w14:paraId="61B65D5D" w14:textId="77777777" w:rsidTr="008A7105">
        <w:tc>
          <w:tcPr>
            <w:tcW w:w="0" w:type="auto"/>
            <w:vAlign w:val="center"/>
          </w:tcPr>
          <w:p w14:paraId="1FD90267" w14:textId="6CBBB55B" w:rsidR="008C38FB" w:rsidRPr="006B24BF" w:rsidRDefault="006B24BF" w:rsidP="00E708D3">
            <w:pPr>
              <w:pStyle w:val="NormalWeb"/>
              <w:jc w:val="center"/>
              <w:rPr>
                <w:rFonts w:ascii="Calibri" w:hAnsi="Calibri"/>
                <w:color w:val="000000"/>
                <w:sz w:val="22"/>
                <w:szCs w:val="22"/>
              </w:rPr>
            </w:pPr>
            <w:r>
              <w:rPr>
                <w:rFonts w:ascii="Calibri" w:hAnsi="Calibri"/>
                <w:color w:val="000000"/>
                <w:sz w:val="22"/>
                <w:szCs w:val="22"/>
              </w:rPr>
              <w:t>g</w:t>
            </w:r>
            <w:r w:rsidR="008C38FB" w:rsidRPr="006B24BF">
              <w:rPr>
                <w:rFonts w:ascii="Calibri" w:hAnsi="Calibri"/>
                <w:color w:val="000000"/>
                <w:sz w:val="22"/>
                <w:szCs w:val="22"/>
              </w:rPr>
              <w:t>eneration 30</w:t>
            </w:r>
          </w:p>
        </w:tc>
        <w:tc>
          <w:tcPr>
            <w:tcW w:w="0" w:type="auto"/>
            <w:vAlign w:val="center"/>
          </w:tcPr>
          <w:p w14:paraId="633DEAAE" w14:textId="77777777" w:rsidR="008C38FB" w:rsidRPr="006B24BF" w:rsidRDefault="008C38FB" w:rsidP="008A7105">
            <w:pPr>
              <w:pStyle w:val="NormalWeb"/>
              <w:jc w:val="center"/>
              <w:rPr>
                <w:rFonts w:ascii="Calibri" w:hAnsi="Calibri"/>
                <w:color w:val="000000"/>
                <w:sz w:val="22"/>
                <w:szCs w:val="22"/>
              </w:rPr>
            </w:pPr>
          </w:p>
          <w:p w14:paraId="5960F711" w14:textId="77777777" w:rsidR="008C38FB" w:rsidRPr="006B24BF" w:rsidRDefault="008C38FB" w:rsidP="008A7105">
            <w:pPr>
              <w:pStyle w:val="NormalWeb"/>
              <w:jc w:val="center"/>
              <w:rPr>
                <w:rFonts w:ascii="Calibri" w:hAnsi="Calibri"/>
                <w:color w:val="000000"/>
                <w:sz w:val="22"/>
                <w:szCs w:val="22"/>
              </w:rPr>
            </w:pPr>
            <w:r w:rsidRPr="006B24BF">
              <w:rPr>
                <w:rFonts w:ascii="Calibri" w:hAnsi="Calibri"/>
                <w:color w:val="000000"/>
                <w:sz w:val="22"/>
                <w:szCs w:val="22"/>
              </w:rPr>
              <w:t>3.75</w:t>
            </w:r>
          </w:p>
        </w:tc>
        <w:tc>
          <w:tcPr>
            <w:tcW w:w="0" w:type="auto"/>
            <w:vAlign w:val="center"/>
          </w:tcPr>
          <w:p w14:paraId="77F3298E" w14:textId="77777777" w:rsidR="008C38FB" w:rsidRPr="006B24BF" w:rsidRDefault="008C38FB" w:rsidP="00E708D3">
            <w:pPr>
              <w:pStyle w:val="NormalWeb"/>
              <w:jc w:val="center"/>
              <w:rPr>
                <w:rFonts w:ascii="Calibri" w:hAnsi="Calibri"/>
                <w:color w:val="000000"/>
                <w:sz w:val="22"/>
                <w:szCs w:val="22"/>
              </w:rPr>
            </w:pPr>
          </w:p>
          <w:p w14:paraId="468E1962" w14:textId="77777777" w:rsidR="008C38FB" w:rsidRPr="006B24BF" w:rsidRDefault="008C38FB" w:rsidP="00E708D3">
            <w:pPr>
              <w:pStyle w:val="NormalWeb"/>
              <w:jc w:val="center"/>
              <w:rPr>
                <w:rFonts w:ascii="Calibri" w:hAnsi="Calibri"/>
                <w:color w:val="000000"/>
                <w:sz w:val="22"/>
                <w:szCs w:val="22"/>
              </w:rPr>
            </w:pPr>
            <w:r w:rsidRPr="006B24BF">
              <w:rPr>
                <w:rFonts w:ascii="Calibri" w:hAnsi="Calibri"/>
                <w:color w:val="000000"/>
                <w:sz w:val="22"/>
                <w:szCs w:val="22"/>
              </w:rPr>
              <w:t>0.084</w:t>
            </w:r>
          </w:p>
        </w:tc>
        <w:tc>
          <w:tcPr>
            <w:tcW w:w="0" w:type="auto"/>
            <w:vAlign w:val="center"/>
          </w:tcPr>
          <w:p w14:paraId="5470948D" w14:textId="77777777" w:rsidR="008C38FB" w:rsidRPr="006B24BF" w:rsidRDefault="008C38FB" w:rsidP="00E708D3">
            <w:pPr>
              <w:pStyle w:val="NormalWeb"/>
              <w:jc w:val="center"/>
              <w:rPr>
                <w:rFonts w:ascii="Calibri" w:hAnsi="Calibri"/>
                <w:color w:val="000000"/>
                <w:sz w:val="22"/>
                <w:szCs w:val="22"/>
              </w:rPr>
            </w:pPr>
          </w:p>
          <w:p w14:paraId="7DFFB7CA" w14:textId="77777777" w:rsidR="008C38FB" w:rsidRPr="006B24BF" w:rsidRDefault="008C38FB" w:rsidP="00E708D3">
            <w:pPr>
              <w:pStyle w:val="NormalWeb"/>
              <w:jc w:val="center"/>
              <w:rPr>
                <w:rFonts w:ascii="Calibri" w:hAnsi="Calibri"/>
                <w:color w:val="000000"/>
                <w:sz w:val="22"/>
                <w:szCs w:val="22"/>
              </w:rPr>
            </w:pPr>
            <w:r w:rsidRPr="006B24BF">
              <w:rPr>
                <w:rFonts w:ascii="Calibri" w:hAnsi="Calibri"/>
                <w:color w:val="000000"/>
                <w:sz w:val="22"/>
                <w:szCs w:val="22"/>
              </w:rPr>
              <w:t>4.05</w:t>
            </w:r>
          </w:p>
        </w:tc>
        <w:tc>
          <w:tcPr>
            <w:tcW w:w="0" w:type="auto"/>
            <w:vAlign w:val="center"/>
          </w:tcPr>
          <w:p w14:paraId="563AC707" w14:textId="77777777" w:rsidR="008C38FB" w:rsidRPr="006B24BF" w:rsidRDefault="008C38FB" w:rsidP="00E708D3">
            <w:pPr>
              <w:pStyle w:val="NormalWeb"/>
              <w:jc w:val="center"/>
              <w:rPr>
                <w:rFonts w:ascii="Calibri" w:hAnsi="Calibri"/>
                <w:color w:val="000000"/>
                <w:sz w:val="22"/>
                <w:szCs w:val="22"/>
              </w:rPr>
            </w:pPr>
          </w:p>
          <w:p w14:paraId="27F2411E" w14:textId="77777777" w:rsidR="008C38FB" w:rsidRPr="006B24BF" w:rsidRDefault="008C38FB" w:rsidP="00E708D3">
            <w:pPr>
              <w:pStyle w:val="NormalWeb"/>
              <w:jc w:val="center"/>
              <w:rPr>
                <w:rFonts w:ascii="Calibri" w:hAnsi="Calibri"/>
                <w:color w:val="000000"/>
                <w:sz w:val="22"/>
                <w:szCs w:val="22"/>
              </w:rPr>
            </w:pPr>
            <w:r w:rsidRPr="006B24BF">
              <w:rPr>
                <w:rFonts w:ascii="Calibri" w:hAnsi="Calibri"/>
                <w:color w:val="000000"/>
                <w:sz w:val="22"/>
                <w:szCs w:val="22"/>
              </w:rPr>
              <w:t>21.01</w:t>
            </w:r>
          </w:p>
        </w:tc>
        <w:tc>
          <w:tcPr>
            <w:tcW w:w="0" w:type="auto"/>
            <w:vAlign w:val="center"/>
          </w:tcPr>
          <w:p w14:paraId="13B8F31E" w14:textId="77777777" w:rsidR="008C38FB" w:rsidRPr="006B24BF" w:rsidRDefault="008C38FB" w:rsidP="00E708D3">
            <w:pPr>
              <w:pStyle w:val="NormalWeb"/>
              <w:jc w:val="center"/>
              <w:rPr>
                <w:rFonts w:ascii="Calibri" w:hAnsi="Calibri"/>
                <w:color w:val="000000"/>
                <w:sz w:val="22"/>
                <w:szCs w:val="22"/>
              </w:rPr>
            </w:pPr>
          </w:p>
          <w:p w14:paraId="395389DC" w14:textId="77777777" w:rsidR="008C38FB" w:rsidRPr="006B24BF" w:rsidRDefault="008C38FB" w:rsidP="00E708D3">
            <w:pPr>
              <w:pStyle w:val="NormalWeb"/>
              <w:jc w:val="center"/>
              <w:rPr>
                <w:rFonts w:ascii="Calibri" w:hAnsi="Calibri"/>
                <w:color w:val="000000"/>
                <w:sz w:val="22"/>
                <w:szCs w:val="22"/>
              </w:rPr>
            </w:pPr>
            <w:r w:rsidRPr="006B24BF">
              <w:rPr>
                <w:rFonts w:ascii="Calibri" w:hAnsi="Calibri"/>
                <w:color w:val="000000"/>
                <w:sz w:val="22"/>
                <w:szCs w:val="22"/>
              </w:rPr>
              <w:t>18.14</w:t>
            </w:r>
          </w:p>
        </w:tc>
        <w:tc>
          <w:tcPr>
            <w:tcW w:w="0" w:type="auto"/>
            <w:vAlign w:val="center"/>
          </w:tcPr>
          <w:p w14:paraId="54DC8D18" w14:textId="77777777" w:rsidR="008C38FB" w:rsidRPr="006B24BF" w:rsidRDefault="008C38FB" w:rsidP="00E708D3">
            <w:pPr>
              <w:pStyle w:val="NormalWeb"/>
              <w:jc w:val="center"/>
              <w:rPr>
                <w:rFonts w:ascii="Calibri" w:hAnsi="Calibri"/>
                <w:color w:val="000000"/>
                <w:sz w:val="22"/>
                <w:szCs w:val="22"/>
              </w:rPr>
            </w:pPr>
          </w:p>
          <w:p w14:paraId="2C1DB932" w14:textId="77777777" w:rsidR="008C38FB" w:rsidRPr="006B24BF" w:rsidRDefault="008C38FB" w:rsidP="00E708D3">
            <w:pPr>
              <w:pStyle w:val="NormalWeb"/>
              <w:jc w:val="center"/>
              <w:rPr>
                <w:rFonts w:ascii="Calibri" w:hAnsi="Calibri"/>
                <w:color w:val="000000"/>
                <w:sz w:val="22"/>
                <w:szCs w:val="22"/>
              </w:rPr>
            </w:pPr>
            <w:r w:rsidRPr="006B24BF">
              <w:rPr>
                <w:rFonts w:ascii="Calibri" w:hAnsi="Calibri"/>
                <w:color w:val="000000"/>
                <w:sz w:val="22"/>
                <w:szCs w:val="22"/>
              </w:rPr>
              <w:t>126.16</w:t>
            </w:r>
          </w:p>
        </w:tc>
        <w:tc>
          <w:tcPr>
            <w:tcW w:w="0" w:type="auto"/>
            <w:vAlign w:val="center"/>
          </w:tcPr>
          <w:p w14:paraId="0B568716" w14:textId="77777777" w:rsidR="008C38FB" w:rsidRPr="006B24BF" w:rsidRDefault="008C38FB" w:rsidP="00E708D3">
            <w:pPr>
              <w:pStyle w:val="NormalWeb"/>
              <w:jc w:val="center"/>
              <w:rPr>
                <w:rFonts w:ascii="Calibri" w:hAnsi="Calibri"/>
                <w:color w:val="000000"/>
                <w:sz w:val="22"/>
                <w:szCs w:val="22"/>
              </w:rPr>
            </w:pPr>
          </w:p>
          <w:p w14:paraId="11891B41" w14:textId="77777777" w:rsidR="008C38FB" w:rsidRPr="006B24BF" w:rsidRDefault="008C38FB" w:rsidP="00E708D3">
            <w:pPr>
              <w:pStyle w:val="NormalWeb"/>
              <w:jc w:val="center"/>
              <w:rPr>
                <w:rFonts w:ascii="Calibri" w:hAnsi="Calibri"/>
                <w:color w:val="000000"/>
                <w:sz w:val="22"/>
                <w:szCs w:val="22"/>
              </w:rPr>
            </w:pPr>
            <w:r w:rsidRPr="006B24BF">
              <w:rPr>
                <w:rFonts w:ascii="Calibri" w:hAnsi="Calibri"/>
                <w:color w:val="000000"/>
                <w:sz w:val="22"/>
                <w:szCs w:val="22"/>
              </w:rPr>
              <w:t>27.28</w:t>
            </w:r>
          </w:p>
        </w:tc>
        <w:tc>
          <w:tcPr>
            <w:tcW w:w="0" w:type="auto"/>
            <w:vAlign w:val="center"/>
          </w:tcPr>
          <w:p w14:paraId="53E7524C" w14:textId="77777777" w:rsidR="008C38FB" w:rsidRPr="006B24BF" w:rsidRDefault="008C38FB" w:rsidP="00E708D3">
            <w:pPr>
              <w:pStyle w:val="NormalWeb"/>
              <w:jc w:val="center"/>
              <w:rPr>
                <w:rFonts w:ascii="Calibri" w:hAnsi="Calibri"/>
                <w:color w:val="000000"/>
                <w:sz w:val="22"/>
                <w:szCs w:val="22"/>
              </w:rPr>
            </w:pPr>
          </w:p>
          <w:p w14:paraId="6C4D0499" w14:textId="77777777" w:rsidR="008C38FB" w:rsidRPr="006B24BF" w:rsidRDefault="008C38FB" w:rsidP="00E708D3">
            <w:pPr>
              <w:pStyle w:val="NormalWeb"/>
              <w:jc w:val="center"/>
              <w:rPr>
                <w:rFonts w:ascii="Calibri" w:hAnsi="Calibri"/>
                <w:color w:val="000000"/>
                <w:sz w:val="22"/>
                <w:szCs w:val="22"/>
              </w:rPr>
            </w:pPr>
            <w:r w:rsidRPr="006B24BF">
              <w:rPr>
                <w:rFonts w:ascii="Calibri" w:hAnsi="Calibri"/>
                <w:color w:val="000000"/>
                <w:sz w:val="22"/>
                <w:szCs w:val="22"/>
              </w:rPr>
              <w:t>1.31e+12</w:t>
            </w:r>
          </w:p>
        </w:tc>
      </w:tr>
    </w:tbl>
    <w:p w14:paraId="09AEC95C" w14:textId="6AD8785C" w:rsidR="00131F08" w:rsidRDefault="00131F08" w:rsidP="00380539">
      <w:pPr>
        <w:widowControl w:val="0"/>
        <w:autoSpaceDE w:val="0"/>
        <w:autoSpaceDN w:val="0"/>
        <w:adjustRightInd w:val="0"/>
        <w:spacing w:after="0" w:line="240" w:lineRule="auto"/>
        <w:rPr>
          <w:sz w:val="24"/>
          <w:szCs w:val="24"/>
          <w:lang w:val="en-US"/>
        </w:rPr>
      </w:pPr>
    </w:p>
    <w:p w14:paraId="0D8E41B5" w14:textId="77777777" w:rsidR="003A307C" w:rsidRDefault="003A307C" w:rsidP="00380539">
      <w:pPr>
        <w:widowControl w:val="0"/>
        <w:autoSpaceDE w:val="0"/>
        <w:autoSpaceDN w:val="0"/>
        <w:adjustRightInd w:val="0"/>
        <w:spacing w:after="0" w:line="240" w:lineRule="auto"/>
        <w:rPr>
          <w:sz w:val="24"/>
          <w:szCs w:val="24"/>
          <w:lang w:val="en-US"/>
        </w:rPr>
      </w:pPr>
    </w:p>
    <w:p w14:paraId="46A6241C" w14:textId="77777777" w:rsidR="008C38FB" w:rsidRDefault="008C38FB" w:rsidP="008C38FB">
      <w:pPr>
        <w:keepNext/>
        <w:widowControl w:val="0"/>
        <w:autoSpaceDE w:val="0"/>
        <w:autoSpaceDN w:val="0"/>
        <w:adjustRightInd w:val="0"/>
        <w:spacing w:after="0" w:line="240" w:lineRule="auto"/>
      </w:pPr>
      <w:r>
        <w:rPr>
          <w:noProof/>
          <w:sz w:val="24"/>
          <w:szCs w:val="24"/>
          <w:lang w:eastAsia="zh-CN"/>
        </w:rPr>
        <w:lastRenderedPageBreak/>
        <mc:AlternateContent>
          <mc:Choice Requires="wpc">
            <w:drawing>
              <wp:inline distT="0" distB="0" distL="0" distR="0" wp14:anchorId="4385943F" wp14:editId="694A0288">
                <wp:extent cx="5830570" cy="4629017"/>
                <wp:effectExtent l="0" t="0" r="0" b="635"/>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 name="Picture 22"/>
                          <pic:cNvPicPr/>
                        </pic:nvPicPr>
                        <pic:blipFill>
                          <a:blip r:embed="rId116">
                            <a:extLst>
                              <a:ext uri="{28A0092B-C50C-407E-A947-70E740481C1C}">
                                <a14:useLocalDpi xmlns:a14="http://schemas.microsoft.com/office/drawing/2010/main" val="0"/>
                              </a:ext>
                            </a:extLst>
                          </a:blip>
                          <a:srcRect/>
                          <a:stretch>
                            <a:fillRect/>
                          </a:stretch>
                        </pic:blipFill>
                        <pic:spPr bwMode="auto">
                          <a:xfrm>
                            <a:off x="1345324" y="1"/>
                            <a:ext cx="3177982" cy="2396357"/>
                          </a:xfrm>
                          <a:prstGeom prst="rect">
                            <a:avLst/>
                          </a:prstGeom>
                          <a:noFill/>
                          <a:ln>
                            <a:noFill/>
                          </a:ln>
                        </pic:spPr>
                      </pic:pic>
                      <pic:pic xmlns:pic="http://schemas.openxmlformats.org/drawingml/2006/picture">
                        <pic:nvPicPr>
                          <pic:cNvPr id="23" name="Picture 23"/>
                          <pic:cNvPicPr/>
                        </pic:nvPicPr>
                        <pic:blipFill>
                          <a:blip r:embed="rId117">
                            <a:extLst>
                              <a:ext uri="{28A0092B-C50C-407E-A947-70E740481C1C}">
                                <a14:useLocalDpi xmlns:a14="http://schemas.microsoft.com/office/drawing/2010/main" val="0"/>
                              </a:ext>
                            </a:extLst>
                          </a:blip>
                          <a:srcRect/>
                          <a:stretch>
                            <a:fillRect/>
                          </a:stretch>
                        </pic:blipFill>
                        <pic:spPr bwMode="auto">
                          <a:xfrm>
                            <a:off x="1418879" y="2361539"/>
                            <a:ext cx="3121590" cy="2231480"/>
                          </a:xfrm>
                          <a:prstGeom prst="rect">
                            <a:avLst/>
                          </a:prstGeom>
                          <a:noFill/>
                          <a:ln>
                            <a:noFill/>
                          </a:ln>
                        </pic:spPr>
                      </pic:pic>
                    </wpc:wpc>
                  </a:graphicData>
                </a:graphic>
              </wp:inline>
            </w:drawing>
          </mc:Choice>
          <mc:Fallback>
            <w:pict>
              <v:group w14:anchorId="652B248A" id="Canvas 9" o:spid="_x0000_s1026" editas="canvas" style="width:459.1pt;height:364.5pt;mso-position-horizontal-relative:char;mso-position-vertical-relative:line" coordsize="58305,46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">
                <v:shape id="_x0000_s1027" type="#_x0000_t75" style="position:absolute;width:58305;height:46285;visibility:visible;mso-wrap-style:square">
                  <v:fill o:detectmouseclick="t"/>
                  <v:path o:connecttype="none"/>
                </v:shape>
                <v:shape id="Picture 22" o:spid="_x0000_s1028" type="#_x0000_t75" style="position:absolute;left:13453;width:31780;height:2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">
                  <v:imagedata r:id="rId118" o:title=""/>
                </v:shape>
                <v:shape id="Picture 23" o:spid="_x0000_s1029" type="#_x0000_t75" style="position:absolute;left:14188;top:23615;width:31216;height:22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">
                  <v:imagedata r:id="rId119" o:title=""/>
                </v:shape>
                <w10:anchorlock/>
              </v:group>
            </w:pict>
          </mc:Fallback>
        </mc:AlternateContent>
      </w:r>
    </w:p>
    <w:p w14:paraId="58C2109A" w14:textId="31CDB8A8" w:rsidR="00E16B57" w:rsidRDefault="008C38FB" w:rsidP="003A307C">
      <w:pPr>
        <w:pStyle w:val="Caption"/>
        <w:rPr>
          <w:sz w:val="24"/>
          <w:szCs w:val="24"/>
        </w:rPr>
      </w:pPr>
      <w:r w:rsidRPr="003A307C">
        <w:rPr>
          <w:sz w:val="24"/>
          <w:szCs w:val="24"/>
        </w:rPr>
        <w:t xml:space="preserve">Figure </w:t>
      </w:r>
      <w:r w:rsidRPr="003A307C">
        <w:rPr>
          <w:sz w:val="24"/>
          <w:szCs w:val="24"/>
        </w:rPr>
        <w:fldChar w:fldCharType="begin"/>
      </w:r>
      <w:r w:rsidRPr="003A307C">
        <w:rPr>
          <w:sz w:val="24"/>
          <w:szCs w:val="24"/>
        </w:rPr>
        <w:instrText xml:space="preserve"> SEQ Figure \* ARABIC </w:instrText>
      </w:r>
      <w:r w:rsidRPr="003A307C">
        <w:rPr>
          <w:sz w:val="24"/>
          <w:szCs w:val="24"/>
        </w:rPr>
        <w:fldChar w:fldCharType="separate"/>
      </w:r>
      <w:r w:rsidR="008F0828">
        <w:rPr>
          <w:noProof/>
          <w:sz w:val="24"/>
          <w:szCs w:val="24"/>
        </w:rPr>
        <w:t>17</w:t>
      </w:r>
      <w:r w:rsidRPr="003A307C">
        <w:rPr>
          <w:sz w:val="24"/>
          <w:szCs w:val="24"/>
        </w:rPr>
        <w:fldChar w:fldCharType="end"/>
      </w:r>
      <w:r w:rsidRPr="003A307C">
        <w:rPr>
          <w:sz w:val="24"/>
          <w:szCs w:val="24"/>
        </w:rPr>
        <w:t xml:space="preserve"> (Top) </w:t>
      </w:r>
      <w:proofErr w:type="spellStart"/>
      <w:r w:rsidRPr="003A307C">
        <w:rPr>
          <w:sz w:val="24"/>
          <w:szCs w:val="24"/>
        </w:rPr>
        <w:t>beamspot</w:t>
      </w:r>
      <w:proofErr w:type="spellEnd"/>
      <w:r w:rsidRPr="003A307C">
        <w:rPr>
          <w:sz w:val="24"/>
          <w:szCs w:val="24"/>
        </w:rPr>
        <w:t xml:space="preserve"> at sample for beamline I20-scanning branch for the baseline configuration of the system, (bottom) image at sample after 30 generations of the genetic optimiser. The size of the </w:t>
      </w:r>
      <w:proofErr w:type="spellStart"/>
      <w:r w:rsidRPr="003A307C">
        <w:rPr>
          <w:sz w:val="24"/>
          <w:szCs w:val="24"/>
        </w:rPr>
        <w:t>beamspot</w:t>
      </w:r>
      <w:proofErr w:type="spellEnd"/>
      <w:r w:rsidRPr="003A307C">
        <w:rPr>
          <w:sz w:val="24"/>
          <w:szCs w:val="24"/>
        </w:rPr>
        <w:t xml:space="preserve"> is nearly halved and the two side wings are removed. </w:t>
      </w:r>
    </w:p>
    <w:p w14:paraId="0E2E9188" w14:textId="49B01F8B" w:rsidR="005F2F42" w:rsidRDefault="005F2F42" w:rsidP="000F0E4E">
      <w:pPr>
        <w:pStyle w:val="Heading2"/>
      </w:pPr>
      <w:r>
        <w:t>Beamline Response Matrix</w:t>
      </w:r>
    </w:p>
    <w:p w14:paraId="254C34E3" w14:textId="6C653EE5" w:rsidR="002509C8" w:rsidRDefault="00911339" w:rsidP="0028696C">
      <w:pPr>
        <w:autoSpaceDE w:val="0"/>
        <w:autoSpaceDN w:val="0"/>
        <w:adjustRightInd w:val="0"/>
        <w:spacing w:after="0" w:line="240" w:lineRule="auto"/>
        <w:rPr>
          <w:sz w:val="24"/>
          <w:szCs w:val="24"/>
        </w:rPr>
      </w:pPr>
      <w:r>
        <w:rPr>
          <w:sz w:val="24"/>
          <w:szCs w:val="24"/>
        </w:rPr>
        <w:t xml:space="preserve">In a similar way as shown in paragraph 2.2, </w:t>
      </w:r>
      <w:r w:rsidR="0028696C">
        <w:rPr>
          <w:sz w:val="24"/>
          <w:szCs w:val="24"/>
        </w:rPr>
        <w:t>we explored the effect of the modification of beamline parameters on the objectives characterizing the system. In doing this we make the implicit assumption that the system is linear, at least within a certain domain around a defined working point. Small modifications of the parameters defining the beamline, allow the calculation</w:t>
      </w:r>
      <w:r w:rsidR="00C2079D">
        <w:rPr>
          <w:sz w:val="24"/>
          <w:szCs w:val="24"/>
        </w:rPr>
        <w:t xml:space="preserve"> of a beamline response matrix </w:t>
      </w:r>
      <w:r w:rsidR="0028696C">
        <w:rPr>
          <w:sz w:val="24"/>
          <w:szCs w:val="24"/>
        </w:rPr>
        <w:t>(BRM)</w:t>
      </w:r>
      <w:r w:rsidR="005D0D2C">
        <w:rPr>
          <w:sz w:val="24"/>
          <w:szCs w:val="24"/>
        </w:rPr>
        <w:t xml:space="preserve"> </w:t>
      </w:r>
      <w:r w:rsidR="0028696C">
        <w:rPr>
          <w:sz w:val="24"/>
          <w:szCs w:val="24"/>
        </w:rPr>
        <w:t xml:space="preserve">which can then be used to improve the performance of the beamline itself. Fig. xxx shows </w:t>
      </w:r>
      <w:r w:rsidR="005D0D2C">
        <w:rPr>
          <w:sz w:val="24"/>
          <w:szCs w:val="24"/>
        </w:rPr>
        <w:t xml:space="preserve">an example of this technique applied to the case of beamline I20 scanning branch, whose schematic is shown on Fig. 6. For this test we used the same set of parameters </w:t>
      </w:r>
      <w:proofErr w:type="gramStart"/>
      <w:r w:rsidR="005D0D2C">
        <w:rPr>
          <w:sz w:val="24"/>
          <w:szCs w:val="24"/>
        </w:rPr>
        <w:t>taken into account</w:t>
      </w:r>
      <w:proofErr w:type="gramEnd"/>
      <w:r w:rsidR="005D0D2C">
        <w:rPr>
          <w:sz w:val="24"/>
          <w:szCs w:val="24"/>
        </w:rPr>
        <w:t xml:space="preserve"> for the MO optimisation described in paragraph 3.1. </w:t>
      </w:r>
      <w:del w:id="70" w:author="Apollonio, Marco (DLSLtd,RAL,TEC)" w:date="2019-11-27T11:50:00Z">
        <w:r w:rsidR="005D0D2C" w:rsidDel="00C71E59">
          <w:rPr>
            <w:sz w:val="24"/>
            <w:szCs w:val="24"/>
          </w:rPr>
          <w:delText xml:space="preserve">Fig. 7 shows the BRM, its inverse, and also the curve of the singular values. </w:delText>
        </w:r>
      </w:del>
      <w:r w:rsidR="005D0D2C">
        <w:rPr>
          <w:sz w:val="24"/>
          <w:szCs w:val="24"/>
        </w:rPr>
        <w:t xml:space="preserve">Starting for the same initial configuration used for the MO case, we can show that the BRM approach is quite effective, however when the starting point </w:t>
      </w:r>
      <w:r w:rsidR="00625AFD">
        <w:rPr>
          <w:sz w:val="24"/>
          <w:szCs w:val="24"/>
        </w:rPr>
        <w:t xml:space="preserve">is chosen randomly, i.e. when the initial beamline is performing badly, the linear strategy offered by the BRM is not effective while the </w:t>
      </w:r>
      <w:r w:rsidR="002509C8">
        <w:rPr>
          <w:sz w:val="24"/>
          <w:szCs w:val="24"/>
        </w:rPr>
        <w:t xml:space="preserve">NSGAII optimisation algorithm can find better solutions, even in presence of an ill conditioned system. </w:t>
      </w:r>
    </w:p>
    <w:p w14:paraId="450FF5BE" w14:textId="7271DE6E" w:rsidR="002509C8" w:rsidRDefault="002509C8" w:rsidP="0028696C">
      <w:pPr>
        <w:autoSpaceDE w:val="0"/>
        <w:autoSpaceDN w:val="0"/>
        <w:adjustRightInd w:val="0"/>
        <w:spacing w:after="0" w:line="240" w:lineRule="auto"/>
        <w:rPr>
          <w:sz w:val="24"/>
          <w:szCs w:val="24"/>
        </w:rPr>
      </w:pPr>
      <w:r>
        <w:rPr>
          <w:sz w:val="24"/>
          <w:szCs w:val="24"/>
        </w:rPr>
        <w:lastRenderedPageBreak/>
        <w:t xml:space="preserve">The two approaches appear therefore complementary and confirm the experience matured in the AP community: a MO strategy allows to tackle complex situations without prior knowledge of the system, with good chance of reaching attractive solutions at the expense of long computing times. Vice-versa, the response </w:t>
      </w:r>
      <w:proofErr w:type="gramStart"/>
      <w:r>
        <w:rPr>
          <w:sz w:val="24"/>
          <w:szCs w:val="24"/>
        </w:rPr>
        <w:t>matrix based</w:t>
      </w:r>
      <w:proofErr w:type="gramEnd"/>
      <w:r>
        <w:rPr>
          <w:sz w:val="24"/>
          <w:szCs w:val="24"/>
        </w:rPr>
        <w:t xml:space="preserve"> approach is very fast, but requires to be fairly close to the best solution. If this is not the case, the </w:t>
      </w:r>
      <w:proofErr w:type="gramStart"/>
      <w:r>
        <w:rPr>
          <w:sz w:val="24"/>
          <w:szCs w:val="24"/>
        </w:rPr>
        <w:t>often intrinsic</w:t>
      </w:r>
      <w:proofErr w:type="gramEnd"/>
      <w:r>
        <w:rPr>
          <w:sz w:val="24"/>
          <w:szCs w:val="24"/>
        </w:rPr>
        <w:t xml:space="preserve"> non-linearity of the problem may conduct to bad or even non-physical solutions. </w:t>
      </w:r>
    </w:p>
    <w:p w14:paraId="12670A05" w14:textId="6995F7D8" w:rsidR="003528C0" w:rsidRDefault="006B24BF" w:rsidP="0028696C">
      <w:pPr>
        <w:autoSpaceDE w:val="0"/>
        <w:autoSpaceDN w:val="0"/>
        <w:adjustRightInd w:val="0"/>
        <w:spacing w:after="0" w:line="240" w:lineRule="auto"/>
        <w:rPr>
          <w:sz w:val="24"/>
          <w:szCs w:val="24"/>
        </w:rPr>
      </w:pPr>
      <w:r>
        <w:rPr>
          <w:sz w:val="24"/>
          <w:szCs w:val="24"/>
        </w:rPr>
        <w:t>The BRM technique was studied for beamline I20 scanning branch where we used the same parameters involved in the NSGAII optimisation</w:t>
      </w:r>
      <w:r w:rsidR="00E708D3">
        <w:rPr>
          <w:sz w:val="24"/>
          <w:szCs w:val="24"/>
        </w:rPr>
        <w:t xml:space="preserve"> as seen in Fig. 8 </w:t>
      </w:r>
      <w:proofErr w:type="gramStart"/>
      <w:r w:rsidR="00E708D3">
        <w:rPr>
          <w:sz w:val="24"/>
          <w:szCs w:val="24"/>
        </w:rPr>
        <w:t>and also</w:t>
      </w:r>
      <w:proofErr w:type="gramEnd"/>
      <w:r w:rsidR="00E708D3">
        <w:rPr>
          <w:sz w:val="24"/>
          <w:szCs w:val="24"/>
        </w:rPr>
        <w:t xml:space="preserve"> in Table 3. Starting from the baseline configuration we recorded the beam size variations corresponding to a 1% change in the parameters</w:t>
      </w:r>
      <w:r w:rsidR="003528C0">
        <w:rPr>
          <w:sz w:val="24"/>
          <w:szCs w:val="24"/>
        </w:rPr>
        <w:t xml:space="preserve">, thus building the BRM for I20. A pseudo-inverted matrix is obtained by standard SVN decomposition which can be used to infer the parameter variations needed to produce the requested variations of the objectives. Fig. </w:t>
      </w:r>
      <w:del w:id="71" w:author="Apollonio, Marco (DLSLtd,RAL,TEC)" w:date="2019-11-27T11:52:00Z">
        <w:r w:rsidR="003528C0" w:rsidDel="00C71E59">
          <w:rPr>
            <w:sz w:val="24"/>
            <w:szCs w:val="24"/>
          </w:rPr>
          <w:delText xml:space="preserve">10 </w:delText>
        </w:r>
      </w:del>
      <w:ins w:id="72" w:author="Apollonio, Marco (DLSLtd,RAL,TEC)" w:date="2019-11-27T11:52:00Z">
        <w:r w:rsidR="00C71E59">
          <w:rPr>
            <w:sz w:val="24"/>
            <w:szCs w:val="24"/>
          </w:rPr>
          <w:t xml:space="preserve">18 </w:t>
        </w:r>
      </w:ins>
      <w:r w:rsidR="003528C0">
        <w:rPr>
          <w:sz w:val="24"/>
          <w:szCs w:val="24"/>
        </w:rPr>
        <w:t>illustrates the real variations with respect to a baseline configuration seen in the beamline for a requested change in a parameter (red line). This result can be compared with the simple linear prediction (dashed blue line). It is apparent how the linear response of the system is satisfied only for a close region around the working point</w:t>
      </w:r>
      <w:r w:rsidR="008B3B67">
        <w:rPr>
          <w:sz w:val="24"/>
          <w:szCs w:val="24"/>
        </w:rPr>
        <w:t xml:space="preserve"> (see inset of Fig. </w:t>
      </w:r>
      <w:del w:id="73" w:author="Apollonio, Marco (DLSLtd,RAL,TEC)" w:date="2019-11-27T11:52:00Z">
        <w:r w:rsidR="008B3B67" w:rsidDel="00C71E59">
          <w:rPr>
            <w:sz w:val="24"/>
            <w:szCs w:val="24"/>
          </w:rPr>
          <w:delText>10</w:delText>
        </w:r>
      </w:del>
      <w:ins w:id="74" w:author="Apollonio, Marco (DLSLtd,RAL,TEC)" w:date="2019-11-27T11:52:00Z">
        <w:r w:rsidR="00C71E59">
          <w:rPr>
            <w:sz w:val="24"/>
            <w:szCs w:val="24"/>
          </w:rPr>
          <w:t>18</w:t>
        </w:r>
      </w:ins>
      <w:r w:rsidR="008B3B67">
        <w:rPr>
          <w:sz w:val="24"/>
          <w:szCs w:val="24"/>
        </w:rPr>
        <w:t>)</w:t>
      </w:r>
      <w:r w:rsidR="003528C0">
        <w:rPr>
          <w:sz w:val="24"/>
          <w:szCs w:val="24"/>
        </w:rPr>
        <w:t xml:space="preserve">. For large requested variations linearity is broken, </w:t>
      </w:r>
      <w:proofErr w:type="gramStart"/>
      <w:r w:rsidR="003528C0">
        <w:rPr>
          <w:sz w:val="24"/>
          <w:szCs w:val="24"/>
        </w:rPr>
        <w:t>in</w:t>
      </w:r>
      <w:r w:rsidR="00446373">
        <w:rPr>
          <w:sz w:val="24"/>
          <w:szCs w:val="24"/>
        </w:rPr>
        <w:t xml:space="preserve"> </w:t>
      </w:r>
      <w:r w:rsidR="003528C0">
        <w:rPr>
          <w:sz w:val="24"/>
          <w:szCs w:val="24"/>
        </w:rPr>
        <w:t>particul</w:t>
      </w:r>
      <w:r w:rsidR="008B3B67">
        <w:rPr>
          <w:sz w:val="24"/>
          <w:szCs w:val="24"/>
        </w:rPr>
        <w:t>ar a</w:t>
      </w:r>
      <w:proofErr w:type="gramEnd"/>
      <w:r w:rsidR="008B3B67">
        <w:rPr>
          <w:sz w:val="24"/>
          <w:szCs w:val="24"/>
        </w:rPr>
        <w:t xml:space="preserve"> negative change may be in conflict with the focussing nature of the system (beam size is positive defined), as clearly seen in Fig. </w:t>
      </w:r>
      <w:del w:id="75" w:author="Apollonio, Marco (DLSLtd,RAL,TEC)" w:date="2019-11-27T11:54:00Z">
        <w:r w:rsidR="008B3B67" w:rsidDel="00C71E59">
          <w:rPr>
            <w:sz w:val="24"/>
            <w:szCs w:val="24"/>
          </w:rPr>
          <w:delText xml:space="preserve">10 </w:delText>
        </w:r>
      </w:del>
      <w:ins w:id="76" w:author="Apollonio, Marco (DLSLtd,RAL,TEC)" w:date="2019-11-27T11:54:00Z">
        <w:r w:rsidR="00C71E59">
          <w:rPr>
            <w:sz w:val="24"/>
            <w:szCs w:val="24"/>
          </w:rPr>
          <w:t xml:space="preserve">18 </w:t>
        </w:r>
      </w:ins>
      <w:r w:rsidR="008B3B67">
        <w:rPr>
          <w:sz w:val="24"/>
          <w:szCs w:val="24"/>
        </w:rPr>
        <w:t xml:space="preserve">where a quadratic behaviour appears </w:t>
      </w:r>
      <w:r w:rsidR="00BD1E34">
        <w:rPr>
          <w:sz w:val="24"/>
          <w:szCs w:val="24"/>
        </w:rPr>
        <w:t>around a minim</w:t>
      </w:r>
      <w:r w:rsidR="00E16B57">
        <w:rPr>
          <w:sz w:val="24"/>
          <w:szCs w:val="24"/>
        </w:rPr>
        <w:t xml:space="preserve">um. Starting from an initial </w:t>
      </w:r>
      <w:r w:rsidR="00E16B57" w:rsidRPr="00C71E59">
        <w:rPr>
          <w:rFonts w:ascii="Symbol" w:hAnsi="Symbol"/>
          <w:sz w:val="24"/>
          <w:szCs w:val="24"/>
          <w:rPrChange w:id="77" w:author="Apollonio, Marco (DLSLtd,RAL,TEC)" w:date="2019-11-27T11:54:00Z">
            <w:rPr>
              <w:sz w:val="24"/>
              <w:szCs w:val="24"/>
            </w:rPr>
          </w:rPrChange>
        </w:rPr>
        <w:t>s</w:t>
      </w:r>
      <w:r w:rsidR="00E16B57">
        <w:rPr>
          <w:sz w:val="24"/>
          <w:szCs w:val="24"/>
        </w:rPr>
        <w:t xml:space="preserve">x = 245um, </w:t>
      </w:r>
      <w:proofErr w:type="gramStart"/>
      <w:r w:rsidR="00E16B57">
        <w:rPr>
          <w:sz w:val="24"/>
          <w:szCs w:val="24"/>
        </w:rPr>
        <w:t>it can be seen that the</w:t>
      </w:r>
      <w:proofErr w:type="gramEnd"/>
      <w:r w:rsidR="00E16B57">
        <w:rPr>
          <w:sz w:val="24"/>
          <w:szCs w:val="24"/>
        </w:rPr>
        <w:t xml:space="preserve"> BRM method allows to reach a </w:t>
      </w:r>
      <w:proofErr w:type="spellStart"/>
      <w:r w:rsidR="00E16B57">
        <w:rPr>
          <w:sz w:val="24"/>
          <w:szCs w:val="24"/>
        </w:rPr>
        <w:t>beamspot</w:t>
      </w:r>
      <w:proofErr w:type="spellEnd"/>
      <w:r w:rsidR="00E16B57">
        <w:rPr>
          <w:sz w:val="24"/>
          <w:szCs w:val="24"/>
        </w:rPr>
        <w:t xml:space="preserve"> 16% larger than the value obtained with the optimisation described in Par. 3.1</w:t>
      </w:r>
      <w:ins w:id="78" w:author="Apollonio, Marco (DLSLtd,RAL,TEC)" w:date="2019-11-27T11:54:00Z">
        <w:r w:rsidR="00C71E59">
          <w:rPr>
            <w:sz w:val="24"/>
            <w:szCs w:val="24"/>
          </w:rPr>
          <w:t xml:space="preserve"> </w:t>
        </w:r>
      </w:ins>
      <w:ins w:id="79" w:author="Apollonio, Marco (DLSLtd,RAL,TEC)" w:date="2019-11-27T11:55:00Z">
        <w:r w:rsidR="00C71E59">
          <w:rPr>
            <w:sz w:val="24"/>
            <w:szCs w:val="24"/>
          </w:rPr>
          <w:t>(126um)</w:t>
        </w:r>
      </w:ins>
      <w:del w:id="80" w:author="Apollonio, Marco (DLSLtd,RAL,TEC)" w:date="2019-11-27T11:54:00Z">
        <w:r w:rsidR="00E16B57" w:rsidDel="00C71E59">
          <w:rPr>
            <w:sz w:val="24"/>
            <w:szCs w:val="24"/>
          </w:rPr>
          <w:delText xml:space="preserve">.  </w:delText>
        </w:r>
      </w:del>
      <w:r w:rsidR="00E16B57">
        <w:rPr>
          <w:sz w:val="24"/>
          <w:szCs w:val="24"/>
        </w:rPr>
        <w:t xml:space="preserve"> </w:t>
      </w:r>
    </w:p>
    <w:p w14:paraId="1816E795" w14:textId="5959F9F2" w:rsidR="003528C0" w:rsidRDefault="00E16B57" w:rsidP="0028696C">
      <w:pPr>
        <w:autoSpaceDE w:val="0"/>
        <w:autoSpaceDN w:val="0"/>
        <w:adjustRightInd w:val="0"/>
        <w:spacing w:after="0" w:line="240" w:lineRule="auto"/>
        <w:rPr>
          <w:sz w:val="24"/>
          <w:szCs w:val="24"/>
        </w:rPr>
      </w:pPr>
      <w:r>
        <w:rPr>
          <w:sz w:val="24"/>
          <w:szCs w:val="24"/>
        </w:rPr>
        <w:t xml:space="preserve">This discrepancy is exacerbated if starting from an initially bad beamline configuration. Considering a deliberately spoiled beamline we tried to reduce an in initial beam-spot a sample with </w:t>
      </w:r>
      <w:r w:rsidRPr="00C71E59">
        <w:rPr>
          <w:rFonts w:ascii="Symbol" w:hAnsi="Symbol"/>
          <w:sz w:val="24"/>
          <w:szCs w:val="24"/>
          <w:rPrChange w:id="81" w:author="Apollonio, Marco (DLSLtd,RAL,TEC)" w:date="2019-11-27T11:55:00Z">
            <w:rPr>
              <w:sz w:val="24"/>
              <w:szCs w:val="24"/>
            </w:rPr>
          </w:rPrChange>
        </w:rPr>
        <w:t>s</w:t>
      </w:r>
      <w:r>
        <w:rPr>
          <w:sz w:val="24"/>
          <w:szCs w:val="24"/>
        </w:rPr>
        <w:t xml:space="preserve">x = </w:t>
      </w:r>
      <w:r w:rsidR="00E845C5">
        <w:rPr>
          <w:sz w:val="24"/>
          <w:szCs w:val="24"/>
        </w:rPr>
        <w:t xml:space="preserve">10.4mm by using a BRM computed around this working point. The non-linearity case is even stronger, as seen in Fig. 11, and we cannot get better than a 3mm spot at sample. </w:t>
      </w:r>
    </w:p>
    <w:p w14:paraId="6A5099E7" w14:textId="77777777" w:rsidR="008B3B67" w:rsidRDefault="003528C0" w:rsidP="008B3B67">
      <w:pPr>
        <w:keepNext/>
        <w:autoSpaceDE w:val="0"/>
        <w:autoSpaceDN w:val="0"/>
        <w:adjustRightInd w:val="0"/>
        <w:spacing w:after="0" w:line="240" w:lineRule="auto"/>
      </w:pPr>
      <w:r>
        <w:rPr>
          <w:noProof/>
          <w:sz w:val="24"/>
          <w:szCs w:val="24"/>
          <w:lang w:eastAsia="zh-CN"/>
        </w:rPr>
        <mc:AlternateContent>
          <mc:Choice Requires="wpc">
            <w:drawing>
              <wp:inline distT="0" distB="0" distL="0" distR="0" wp14:anchorId="163AF75D" wp14:editId="431C0CCD">
                <wp:extent cx="5749925" cy="2866768"/>
                <wp:effectExtent l="0" t="0" r="0" b="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Picture 17"/>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73210" y="8238"/>
                            <a:ext cx="3999335" cy="2758876"/>
                          </a:xfrm>
                          <a:prstGeom prst="rect">
                            <a:avLst/>
                          </a:prstGeom>
                        </pic:spPr>
                      </pic:pic>
                    </wpc:wpc>
                  </a:graphicData>
                </a:graphic>
              </wp:inline>
            </w:drawing>
          </mc:Choice>
          <mc:Fallback>
            <w:pict>
              <v:group w14:anchorId="473E7032" id="Canvas 12" o:spid="_x0000_s1026" editas="canvas" style="width:452.75pt;height:225.75pt;mso-position-horizontal-relative:char;mso-position-vertical-relative:line" coordsize="57499,286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gvryDTrC5vrltkFvE0sjYzhVGSfyFcpYePxc3ulx3mh31jaascWF1I8&#10;bCXIyNyqSUyMYzQB2VFcjqnjuO01LULPT9IvNUGmIJNQlt2QLACCcDcRubAPA/xqzf8AjjSrTQNP&#10;1W3829GpOsdlBAB5kzt/Dg9MHg56UAdLRXP6B4qj1jULzS7qxm07VbMK01pMysdjdGVlJDDkdOld&#10;B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">
                <v:shape id="_x0000_s1027" type="#_x0000_t75" style="position:absolute;width:57499;height:28663;visibility:visible;mso-wrap-style:square">
                  <v:fill o:detectmouseclick="t"/>
                  <v:path o:connecttype="none"/>
                </v:shape>
                <v:shape id="Picture 17" o:spid="_x0000_s1028" type="#_x0000_t75" style="position:absolute;left:8732;top:82;width:39993;height:27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">
                  <v:imagedata r:id="rId121" o:title=""/>
                </v:shape>
                <w10:anchorlock/>
              </v:group>
            </w:pict>
          </mc:Fallback>
        </mc:AlternateContent>
      </w:r>
    </w:p>
    <w:p w14:paraId="69CAF44F" w14:textId="2BCE0F86" w:rsidR="00E16B57" w:rsidRPr="008A7105" w:rsidRDefault="008B3B67" w:rsidP="00E845C5">
      <w:pPr>
        <w:pStyle w:val="Caption"/>
        <w:rPr>
          <w:sz w:val="24"/>
          <w:szCs w:val="24"/>
        </w:rPr>
      </w:pPr>
      <w:r w:rsidRPr="008A7105">
        <w:rPr>
          <w:sz w:val="24"/>
          <w:szCs w:val="24"/>
        </w:rPr>
        <w:t xml:space="preserve">Figure </w:t>
      </w:r>
      <w:r w:rsidRPr="008A7105">
        <w:rPr>
          <w:sz w:val="24"/>
          <w:szCs w:val="24"/>
        </w:rPr>
        <w:fldChar w:fldCharType="begin"/>
      </w:r>
      <w:r w:rsidRPr="008A7105">
        <w:rPr>
          <w:sz w:val="24"/>
          <w:szCs w:val="24"/>
        </w:rPr>
        <w:instrText xml:space="preserve"> SEQ Figure \* ARABIC </w:instrText>
      </w:r>
      <w:r w:rsidRPr="008A7105">
        <w:rPr>
          <w:sz w:val="24"/>
          <w:szCs w:val="24"/>
        </w:rPr>
        <w:fldChar w:fldCharType="separate"/>
      </w:r>
      <w:r w:rsidR="008F0828">
        <w:rPr>
          <w:noProof/>
          <w:sz w:val="24"/>
          <w:szCs w:val="24"/>
        </w:rPr>
        <w:t>18</w:t>
      </w:r>
      <w:r w:rsidRPr="008A7105">
        <w:rPr>
          <w:sz w:val="24"/>
          <w:szCs w:val="24"/>
        </w:rPr>
        <w:fldChar w:fldCharType="end"/>
      </w:r>
      <w:r w:rsidRPr="008A7105">
        <w:rPr>
          <w:sz w:val="24"/>
          <w:szCs w:val="24"/>
          <w:lang w:eastAsia="zh-CN"/>
        </w:rPr>
        <w:t xml:space="preserve"> Response matrix</w:t>
      </w:r>
      <w:r w:rsidRPr="008A7105">
        <w:rPr>
          <w:sz w:val="24"/>
          <w:szCs w:val="24"/>
        </w:rPr>
        <w:t xml:space="preserve"> optimisation results for present I20 beamline.</w:t>
      </w:r>
    </w:p>
    <w:p w14:paraId="5BB55AF0" w14:textId="26A6887D" w:rsidR="00E16B57" w:rsidRDefault="00E16B57" w:rsidP="0028696C">
      <w:pPr>
        <w:autoSpaceDE w:val="0"/>
        <w:autoSpaceDN w:val="0"/>
        <w:adjustRightInd w:val="0"/>
        <w:spacing w:after="0" w:line="240" w:lineRule="auto"/>
        <w:rPr>
          <w:sz w:val="24"/>
          <w:szCs w:val="24"/>
        </w:rPr>
      </w:pPr>
    </w:p>
    <w:p w14:paraId="2008F2EB" w14:textId="77777777" w:rsidR="00E845C5" w:rsidRDefault="00E16B57" w:rsidP="00E845C5">
      <w:pPr>
        <w:keepNext/>
        <w:autoSpaceDE w:val="0"/>
        <w:autoSpaceDN w:val="0"/>
        <w:adjustRightInd w:val="0"/>
        <w:spacing w:after="0" w:line="240" w:lineRule="auto"/>
      </w:pPr>
      <w:r>
        <w:rPr>
          <w:noProof/>
          <w:sz w:val="24"/>
          <w:szCs w:val="24"/>
          <w:lang w:eastAsia="zh-CN"/>
        </w:rPr>
        <w:lastRenderedPageBreak/>
        <mc:AlternateContent>
          <mc:Choice Requires="wpc">
            <w:drawing>
              <wp:inline distT="0" distB="0" distL="0" distR="0" wp14:anchorId="50B518A6" wp14:editId="6CE35CE3">
                <wp:extent cx="5815330" cy="2753958"/>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860604" y="0"/>
                            <a:ext cx="4011941" cy="2581596"/>
                          </a:xfrm>
                          <a:prstGeom prst="rect">
                            <a:avLst/>
                          </a:prstGeom>
                        </pic:spPr>
                      </pic:pic>
                    </wpc:wpc>
                  </a:graphicData>
                </a:graphic>
              </wp:inline>
            </w:drawing>
          </mc:Choice>
          <mc:Fallback>
            <w:pict>
              <v:group w14:anchorId="39040ACF" id="Canvas 19" o:spid="_x0000_s1026" editas="canvas" style="width:457.9pt;height:216.85pt;mso-position-horizontal-relative:char;mso-position-vertical-relative:line" coordsize="58153,275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">
                <v:shape id="_x0000_s1027" type="#_x0000_t75" style="position:absolute;width:58153;height:27533;visibility:visible;mso-wrap-style:square">
                  <v:fill o:detectmouseclick="t"/>
                  <v:path o:connecttype="none"/>
                </v:shape>
                <v:shape id="Picture 25" o:spid="_x0000_s1028" type="#_x0000_t75" style="position:absolute;left:8606;width:40119;height:25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">
                  <v:imagedata r:id="rId123" o:title=""/>
                </v:shape>
                <w10:anchorlock/>
              </v:group>
            </w:pict>
          </mc:Fallback>
        </mc:AlternateContent>
      </w:r>
    </w:p>
    <w:p w14:paraId="70DDA137" w14:textId="2F48974F" w:rsidR="0028696C" w:rsidRPr="008A7105" w:rsidRDefault="00E845C5" w:rsidP="001608FC">
      <w:pPr>
        <w:pStyle w:val="Caption"/>
        <w:rPr>
          <w:sz w:val="24"/>
          <w:szCs w:val="24"/>
        </w:rPr>
      </w:pPr>
      <w:r w:rsidRPr="008A7105">
        <w:rPr>
          <w:sz w:val="24"/>
          <w:szCs w:val="24"/>
        </w:rPr>
        <w:t xml:space="preserve">Figure </w:t>
      </w:r>
      <w:r w:rsidRPr="008A7105">
        <w:rPr>
          <w:sz w:val="24"/>
          <w:szCs w:val="24"/>
        </w:rPr>
        <w:fldChar w:fldCharType="begin"/>
      </w:r>
      <w:r w:rsidRPr="008A7105">
        <w:rPr>
          <w:sz w:val="24"/>
          <w:szCs w:val="24"/>
        </w:rPr>
        <w:instrText xml:space="preserve"> SEQ Figure \* ARABIC </w:instrText>
      </w:r>
      <w:r w:rsidRPr="008A7105">
        <w:rPr>
          <w:sz w:val="24"/>
          <w:szCs w:val="24"/>
        </w:rPr>
        <w:fldChar w:fldCharType="separate"/>
      </w:r>
      <w:r w:rsidR="008F0828">
        <w:rPr>
          <w:noProof/>
          <w:sz w:val="24"/>
          <w:szCs w:val="24"/>
        </w:rPr>
        <w:t>19</w:t>
      </w:r>
      <w:r w:rsidRPr="008A7105">
        <w:rPr>
          <w:sz w:val="24"/>
          <w:szCs w:val="24"/>
        </w:rPr>
        <w:fldChar w:fldCharType="end"/>
      </w:r>
      <w:r w:rsidRPr="008A7105">
        <w:rPr>
          <w:sz w:val="24"/>
          <w:szCs w:val="24"/>
        </w:rPr>
        <w:t xml:space="preserve"> Response matrix optimisation for a spoiled configuration of I20 where</w:t>
      </w:r>
      <w:ins w:id="82" w:author="Apollonio, Marco (DLSLtd,RAL,TEC)" w:date="2019-11-27T11:55:00Z">
        <w:r w:rsidR="00C71E59">
          <w:rPr>
            <w:sz w:val="24"/>
            <w:szCs w:val="24"/>
          </w:rPr>
          <w:t xml:space="preserve"> the initial</w:t>
        </w:r>
      </w:ins>
      <w:r w:rsidRPr="008A7105">
        <w:rPr>
          <w:sz w:val="24"/>
          <w:szCs w:val="24"/>
        </w:rPr>
        <w:t xml:space="preserve"> </w:t>
      </w:r>
      <w:del w:id="83" w:author="Apollonio, Marco (DLSLtd,RAL,TEC)" w:date="2019-11-27T11:56:00Z">
        <w:r w:rsidRPr="00C71E59" w:rsidDel="00C71E59">
          <w:rPr>
            <w:rFonts w:ascii="Symbol" w:hAnsi="Symbol"/>
            <w:sz w:val="24"/>
            <w:szCs w:val="24"/>
            <w:rPrChange w:id="84" w:author="Apollonio, Marco (DLSLtd,RAL,TEC)" w:date="2019-11-27T11:56:00Z">
              <w:rPr>
                <w:sz w:val="24"/>
                <w:szCs w:val="24"/>
              </w:rPr>
            </w:rPrChange>
          </w:rPr>
          <w:delText></w:delText>
        </w:r>
      </w:del>
      <w:ins w:id="85" w:author="Apollonio, Marco (DLSLtd,RAL,TEC)" w:date="2019-11-27T11:56:00Z">
        <w:r w:rsidR="00C71E59" w:rsidRPr="00C71E59">
          <w:rPr>
            <w:rFonts w:ascii="Symbol" w:hAnsi="Symbol"/>
            <w:sz w:val="24"/>
            <w:szCs w:val="24"/>
            <w:rPrChange w:id="86" w:author="Apollonio, Marco (DLSLtd,RAL,TEC)" w:date="2019-11-27T11:56:00Z">
              <w:rPr>
                <w:sz w:val="24"/>
                <w:szCs w:val="24"/>
              </w:rPr>
            </w:rPrChange>
          </w:rPr>
          <w:t>s</w:t>
        </w:r>
      </w:ins>
      <w:r w:rsidRPr="008A7105">
        <w:rPr>
          <w:sz w:val="24"/>
          <w:szCs w:val="24"/>
        </w:rPr>
        <w:t xml:space="preserve">x was inflated to 10.4mm. </w:t>
      </w:r>
    </w:p>
    <w:p w14:paraId="4F650BC3" w14:textId="77777777" w:rsidR="00B70794" w:rsidRPr="00A91D10" w:rsidRDefault="00B70794" w:rsidP="004F4DE2">
      <w:pPr>
        <w:outlineLvl w:val="2"/>
        <w:rPr>
          <w:sz w:val="24"/>
          <w:szCs w:val="24"/>
        </w:rPr>
      </w:pPr>
    </w:p>
    <w:p w14:paraId="35EE9E15" w14:textId="19537926" w:rsidR="005F2F42" w:rsidRDefault="005F2F42" w:rsidP="005F2F42">
      <w:pPr>
        <w:pStyle w:val="Heading2"/>
        <w:rPr>
          <w:ins w:id="87" w:author="Apollonio, Marco (DLSLtd,RAL,TEC)" w:date="2019-11-27T11:56:00Z"/>
        </w:rPr>
      </w:pPr>
      <w:r>
        <w:t>Conclusions</w:t>
      </w:r>
    </w:p>
    <w:p w14:paraId="7C76AE17" w14:textId="77777777" w:rsidR="00C71E59" w:rsidRDefault="00C71E59" w:rsidP="00C71E59">
      <w:pPr>
        <w:rPr>
          <w:ins w:id="88" w:author="Apollonio, Marco (DLSLtd,RAL,TEC)" w:date="2019-11-27T11:59:00Z"/>
        </w:rPr>
      </w:pPr>
      <w:ins w:id="89" w:author="Apollonio, Marco (DLSLtd,RAL,TEC)" w:date="2019-11-27T11:56:00Z">
        <w:r>
          <w:t>In the context of the development of a new machine (Diamond-II</w:t>
        </w:r>
      </w:ins>
      <w:ins w:id="90" w:author="Apollonio, Marco (DLSLtd,RAL,TEC)" w:date="2019-11-27T11:57:00Z">
        <w:r>
          <w:t xml:space="preserve">) we have illustrated the use of a </w:t>
        </w:r>
      </w:ins>
      <w:proofErr w:type="gramStart"/>
      <w:ins w:id="91" w:author="Apollonio, Marco (DLSLtd,RAL,TEC)" w:date="2019-11-27T11:58:00Z">
        <w:r>
          <w:t>python based</w:t>
        </w:r>
        <w:proofErr w:type="gramEnd"/>
        <w:r>
          <w:t xml:space="preserve"> </w:t>
        </w:r>
      </w:ins>
      <w:ins w:id="92" w:author="Apollonio, Marco (DLSLtd,RAL,TEC)" w:date="2019-11-27T11:57:00Z">
        <w:r>
          <w:t xml:space="preserve">code combining some existing on-shelf packages to define the machine input parameters and the SR propagation in a beamline. </w:t>
        </w:r>
      </w:ins>
      <w:ins w:id="93" w:author="Apollonio, Marco (DLSLtd,RAL,TEC)" w:date="2019-11-27T11:58:00Z">
        <w:r>
          <w:t>This allows investigation of source point variations and optimisation of beamline parameters by means of multi-objective technique</w:t>
        </w:r>
      </w:ins>
      <w:ins w:id="94" w:author="Apollonio, Marco (DLSLtd,RAL,TEC)" w:date="2019-11-27T11:59:00Z">
        <w:r>
          <w:t xml:space="preserve">s. Comparison with response matrix linear </w:t>
        </w:r>
        <w:proofErr w:type="spellStart"/>
        <w:r>
          <w:t>techinques</w:t>
        </w:r>
        <w:proofErr w:type="spellEnd"/>
        <w:r>
          <w:t xml:space="preserve"> are also analysed. </w:t>
        </w:r>
      </w:ins>
    </w:p>
    <w:p w14:paraId="325B5C74" w14:textId="35F8B067" w:rsidR="00C71E59" w:rsidRPr="008F0828" w:rsidRDefault="00C71E59">
      <w:pPr>
        <w:pPrChange w:id="95" w:author="Apollonio, Marco (DLSLtd,RAL,TEC)" w:date="2019-11-27T11:56:00Z">
          <w:pPr>
            <w:pStyle w:val="Heading2"/>
          </w:pPr>
        </w:pPrChange>
      </w:pPr>
      <w:ins w:id="96" w:author="Apollonio, Marco (DLSLtd,RAL,TEC)" w:date="2019-11-27T11:59:00Z">
        <w:r>
          <w:t>The next steps include a further use of the electron tracking cod</w:t>
        </w:r>
      </w:ins>
      <w:ins w:id="97" w:author="Apollonio, Marco (DLSLtd,RAL,TEC)" w:date="2019-11-27T12:00:00Z">
        <w:r>
          <w:t xml:space="preserve">e, to include a re-definition of the lattice in the optimisation procedure. </w:t>
        </w:r>
      </w:ins>
      <w:ins w:id="98" w:author="Apollonio, Marco (DLSLtd,RAL,TEC)" w:date="2019-11-27T11:58:00Z">
        <w:r>
          <w:t xml:space="preserve"> </w:t>
        </w:r>
      </w:ins>
    </w:p>
    <w:p w14:paraId="2341F6A7" w14:textId="7EFB8388" w:rsidR="005F2F42" w:rsidRDefault="005F2F42" w:rsidP="005F2F42">
      <w:pPr>
        <w:pStyle w:val="Heading2"/>
      </w:pPr>
      <w:r>
        <w:t>Acknowledgments</w:t>
      </w:r>
    </w:p>
    <w:p w14:paraId="11F1F012" w14:textId="006F48C7" w:rsidR="005F2F42" w:rsidRDefault="005F2F42" w:rsidP="005F2F42"/>
    <w:p w14:paraId="48479A5D" w14:textId="77777777" w:rsidR="00446373" w:rsidRDefault="00446373" w:rsidP="005F2F42"/>
    <w:p w14:paraId="77B8B861" w14:textId="02E6B6BF" w:rsidR="005F2F42" w:rsidRDefault="005F2F42" w:rsidP="005F2F42">
      <w:pPr>
        <w:rPr>
          <w:b/>
          <w:sz w:val="28"/>
          <w:szCs w:val="28"/>
        </w:rPr>
      </w:pPr>
      <w:r>
        <w:rPr>
          <w:b/>
          <w:sz w:val="28"/>
          <w:szCs w:val="28"/>
        </w:rPr>
        <w:t>References</w:t>
      </w:r>
    </w:p>
    <w:p w14:paraId="3988CF67" w14:textId="0D0587D5" w:rsidR="004D3ED9" w:rsidRDefault="004D3ED9" w:rsidP="004D3ED9">
      <w:pPr>
        <w:autoSpaceDE w:val="0"/>
        <w:autoSpaceDN w:val="0"/>
        <w:adjustRightInd w:val="0"/>
        <w:spacing w:after="0" w:line="240" w:lineRule="auto"/>
        <w:rPr>
          <w:sz w:val="24"/>
          <w:szCs w:val="24"/>
        </w:rPr>
      </w:pPr>
      <w:r>
        <w:rPr>
          <w:sz w:val="24"/>
          <w:szCs w:val="24"/>
        </w:rPr>
        <w:t>[1] M. Borland, “</w:t>
      </w:r>
      <w:r w:rsidRPr="00AE260A">
        <w:rPr>
          <w:sz w:val="24"/>
          <w:szCs w:val="24"/>
        </w:rPr>
        <w:t>elegant: A Flexible SDDS-Compliant Code for Accelerator</w:t>
      </w:r>
      <w:r>
        <w:rPr>
          <w:b/>
          <w:sz w:val="24"/>
          <w:szCs w:val="24"/>
        </w:rPr>
        <w:t xml:space="preserve"> </w:t>
      </w:r>
      <w:r w:rsidRPr="00AE260A">
        <w:rPr>
          <w:sz w:val="24"/>
          <w:szCs w:val="24"/>
        </w:rPr>
        <w:t>Simulation", Advanced Photon Source, US, LS-287, 2000.</w:t>
      </w:r>
    </w:p>
    <w:p w14:paraId="2838B638" w14:textId="77777777" w:rsidR="004D3ED9" w:rsidRDefault="004D3ED9" w:rsidP="004D3ED9">
      <w:pPr>
        <w:autoSpaceDE w:val="0"/>
        <w:autoSpaceDN w:val="0"/>
        <w:adjustRightInd w:val="0"/>
        <w:spacing w:after="0" w:line="240" w:lineRule="auto"/>
        <w:rPr>
          <w:sz w:val="24"/>
          <w:szCs w:val="24"/>
        </w:rPr>
      </w:pPr>
    </w:p>
    <w:p w14:paraId="5672CBE9" w14:textId="77777777" w:rsidR="004D3ED9" w:rsidRDefault="004D3ED9" w:rsidP="004D3ED9">
      <w:pPr>
        <w:autoSpaceDE w:val="0"/>
        <w:autoSpaceDN w:val="0"/>
        <w:adjustRightInd w:val="0"/>
        <w:spacing w:after="0" w:line="240" w:lineRule="auto"/>
        <w:rPr>
          <w:sz w:val="24"/>
          <w:szCs w:val="24"/>
        </w:rPr>
      </w:pPr>
      <w:r>
        <w:rPr>
          <w:sz w:val="24"/>
          <w:szCs w:val="24"/>
        </w:rPr>
        <w:t xml:space="preserve">[2] </w:t>
      </w:r>
      <w:r w:rsidRPr="00AE260A">
        <w:rPr>
          <w:sz w:val="24"/>
          <w:szCs w:val="24"/>
        </w:rPr>
        <w:t xml:space="preserve">O. </w:t>
      </w:r>
      <w:proofErr w:type="spellStart"/>
      <w:r w:rsidRPr="00AE260A">
        <w:rPr>
          <w:sz w:val="24"/>
          <w:szCs w:val="24"/>
        </w:rPr>
        <w:t>Chubar</w:t>
      </w:r>
      <w:proofErr w:type="spellEnd"/>
      <w:r w:rsidRPr="00AE260A">
        <w:rPr>
          <w:sz w:val="24"/>
          <w:szCs w:val="24"/>
        </w:rPr>
        <w:t xml:space="preserve">, </w:t>
      </w:r>
      <w:proofErr w:type="spellStart"/>
      <w:proofErr w:type="gramStart"/>
      <w:r w:rsidRPr="00AE260A">
        <w:rPr>
          <w:sz w:val="24"/>
          <w:szCs w:val="24"/>
        </w:rPr>
        <w:t>P.Elleaume</w:t>
      </w:r>
      <w:proofErr w:type="spellEnd"/>
      <w:proofErr w:type="gramEnd"/>
      <w:r w:rsidRPr="00AE260A">
        <w:rPr>
          <w:sz w:val="24"/>
          <w:szCs w:val="24"/>
        </w:rPr>
        <w:t>, "Accurate and E</w:t>
      </w:r>
      <w:r>
        <w:rPr>
          <w:sz w:val="24"/>
          <w:szCs w:val="24"/>
        </w:rPr>
        <w:t>fficient Computation of Syn</w:t>
      </w:r>
      <w:r w:rsidRPr="00AE260A">
        <w:rPr>
          <w:sz w:val="24"/>
          <w:szCs w:val="24"/>
        </w:rPr>
        <w:t xml:space="preserve">chrotron Radiation in the Near Field </w:t>
      </w:r>
      <w:r>
        <w:rPr>
          <w:sz w:val="24"/>
          <w:szCs w:val="24"/>
        </w:rPr>
        <w:t xml:space="preserve">Region", in Proc. Conf. EPAC98, </w:t>
      </w:r>
      <w:r w:rsidRPr="00AE260A">
        <w:rPr>
          <w:sz w:val="24"/>
          <w:szCs w:val="24"/>
        </w:rPr>
        <w:t>Stockho</w:t>
      </w:r>
      <w:r>
        <w:rPr>
          <w:sz w:val="24"/>
          <w:szCs w:val="24"/>
        </w:rPr>
        <w:t>lm, Sweden, Jun. 1998, pp. 1177-</w:t>
      </w:r>
      <w:r w:rsidRPr="00AE260A">
        <w:rPr>
          <w:sz w:val="24"/>
          <w:szCs w:val="24"/>
        </w:rPr>
        <w:t>1179.</w:t>
      </w:r>
    </w:p>
    <w:p w14:paraId="508985EC" w14:textId="77777777" w:rsidR="004D3ED9" w:rsidRDefault="004D3ED9" w:rsidP="004D3ED9">
      <w:pPr>
        <w:autoSpaceDE w:val="0"/>
        <w:autoSpaceDN w:val="0"/>
        <w:adjustRightInd w:val="0"/>
        <w:spacing w:after="0" w:line="240" w:lineRule="auto"/>
        <w:rPr>
          <w:sz w:val="24"/>
          <w:szCs w:val="24"/>
        </w:rPr>
      </w:pPr>
    </w:p>
    <w:p w14:paraId="46E390F7" w14:textId="12229CE0" w:rsidR="004D3ED9" w:rsidRDefault="004D3ED9" w:rsidP="004D3ED9">
      <w:pPr>
        <w:autoSpaceDE w:val="0"/>
        <w:autoSpaceDN w:val="0"/>
        <w:adjustRightInd w:val="0"/>
        <w:spacing w:after="0" w:line="240" w:lineRule="auto"/>
        <w:rPr>
          <w:sz w:val="24"/>
          <w:szCs w:val="24"/>
        </w:rPr>
      </w:pPr>
      <w:r w:rsidRPr="00AE260A">
        <w:rPr>
          <w:sz w:val="24"/>
          <w:szCs w:val="24"/>
        </w:rPr>
        <w:t>[</w:t>
      </w:r>
      <w:r>
        <w:rPr>
          <w:sz w:val="24"/>
          <w:szCs w:val="24"/>
        </w:rPr>
        <w:t>3</w:t>
      </w:r>
      <w:r w:rsidRPr="00AE260A">
        <w:rPr>
          <w:sz w:val="24"/>
          <w:szCs w:val="24"/>
        </w:rPr>
        <w:t>] M. Sanchez del Rio et. al., "SHA</w:t>
      </w:r>
      <w:r>
        <w:rPr>
          <w:sz w:val="24"/>
          <w:szCs w:val="24"/>
        </w:rPr>
        <w:t>DOW3: a new version of the syn</w:t>
      </w:r>
      <w:r w:rsidRPr="00AE260A">
        <w:rPr>
          <w:sz w:val="24"/>
          <w:szCs w:val="24"/>
        </w:rPr>
        <w:t>chrotron X-ray optics modelling package</w:t>
      </w:r>
      <w:r>
        <w:rPr>
          <w:sz w:val="24"/>
          <w:szCs w:val="24"/>
        </w:rPr>
        <w:t>", in J. Synchrotron Radiation, vol. 18(Pt 5), pp. 708-</w:t>
      </w:r>
      <w:r w:rsidRPr="00AE260A">
        <w:rPr>
          <w:sz w:val="24"/>
          <w:szCs w:val="24"/>
        </w:rPr>
        <w:t>71</w:t>
      </w:r>
      <w:r>
        <w:rPr>
          <w:sz w:val="24"/>
          <w:szCs w:val="24"/>
        </w:rPr>
        <w:t>6, 2011.</w:t>
      </w:r>
    </w:p>
    <w:p w14:paraId="69F49E9D" w14:textId="62B8611F" w:rsidR="004D3ED9" w:rsidRDefault="004D3ED9" w:rsidP="004D3ED9">
      <w:pPr>
        <w:autoSpaceDE w:val="0"/>
        <w:autoSpaceDN w:val="0"/>
        <w:adjustRightInd w:val="0"/>
        <w:spacing w:after="0" w:line="240" w:lineRule="auto"/>
        <w:rPr>
          <w:sz w:val="24"/>
          <w:szCs w:val="24"/>
        </w:rPr>
      </w:pPr>
    </w:p>
    <w:p w14:paraId="3823DA55" w14:textId="4F073B8A" w:rsidR="00AE260A" w:rsidRDefault="005F2F42" w:rsidP="004E6F49">
      <w:pPr>
        <w:autoSpaceDE w:val="0"/>
        <w:autoSpaceDN w:val="0"/>
        <w:adjustRightInd w:val="0"/>
        <w:spacing w:after="0" w:line="240" w:lineRule="auto"/>
        <w:rPr>
          <w:sz w:val="24"/>
          <w:szCs w:val="24"/>
        </w:rPr>
      </w:pPr>
      <w:r w:rsidRPr="00AE260A">
        <w:rPr>
          <w:sz w:val="24"/>
          <w:szCs w:val="24"/>
        </w:rPr>
        <w:lastRenderedPageBreak/>
        <w:t>[</w:t>
      </w:r>
      <w:r w:rsidR="004D3ED9">
        <w:rPr>
          <w:sz w:val="24"/>
          <w:szCs w:val="24"/>
        </w:rPr>
        <w:t>4</w:t>
      </w:r>
      <w:r w:rsidRPr="00AE260A">
        <w:rPr>
          <w:sz w:val="24"/>
          <w:szCs w:val="24"/>
        </w:rPr>
        <w:t>] R.P. Walker et al., The Double-Double Bend Achromat (DDBA) Lattice</w:t>
      </w:r>
      <w:r w:rsidR="00591305">
        <w:rPr>
          <w:sz w:val="24"/>
          <w:szCs w:val="24"/>
        </w:rPr>
        <w:t xml:space="preserve"> </w:t>
      </w:r>
      <w:r w:rsidR="00AE260A">
        <w:rPr>
          <w:sz w:val="24"/>
          <w:szCs w:val="24"/>
        </w:rPr>
        <w:t>Modifi</w:t>
      </w:r>
      <w:r w:rsidRPr="00AE260A">
        <w:rPr>
          <w:sz w:val="24"/>
          <w:szCs w:val="24"/>
        </w:rPr>
        <w:t>cation for the Diamond Storage Ring, in Proc. Conf. IPAC2014</w:t>
      </w:r>
      <w:r w:rsidR="00AE260A">
        <w:rPr>
          <w:sz w:val="24"/>
          <w:szCs w:val="24"/>
        </w:rPr>
        <w:t xml:space="preserve">, </w:t>
      </w:r>
      <w:r w:rsidRPr="00AE260A">
        <w:rPr>
          <w:sz w:val="24"/>
          <w:szCs w:val="24"/>
        </w:rPr>
        <w:t>Dresden, Germany, June 201</w:t>
      </w:r>
      <w:r w:rsidR="00AE260A">
        <w:rPr>
          <w:sz w:val="24"/>
          <w:szCs w:val="24"/>
        </w:rPr>
        <w:t>4, paper MOPRO103, pp. 331-333.</w:t>
      </w:r>
    </w:p>
    <w:p w14:paraId="4E17C3B6" w14:textId="77777777" w:rsidR="00AE260A" w:rsidRDefault="00AE260A" w:rsidP="004E6F49">
      <w:pPr>
        <w:autoSpaceDE w:val="0"/>
        <w:autoSpaceDN w:val="0"/>
        <w:adjustRightInd w:val="0"/>
        <w:spacing w:after="0" w:line="240" w:lineRule="auto"/>
        <w:rPr>
          <w:sz w:val="24"/>
          <w:szCs w:val="24"/>
        </w:rPr>
      </w:pPr>
    </w:p>
    <w:p w14:paraId="07AD6368" w14:textId="3978E760" w:rsidR="00AA1B06" w:rsidRPr="008C079F" w:rsidRDefault="005F2F42" w:rsidP="00AA1B06">
      <w:pPr>
        <w:spacing w:after="0"/>
        <w:ind w:right="215"/>
        <w:jc w:val="left"/>
        <w:rPr>
          <w:bCs/>
          <w:i/>
          <w:iCs/>
          <w:sz w:val="24"/>
          <w:szCs w:val="24"/>
        </w:rPr>
      </w:pPr>
      <w:r w:rsidRPr="00AE260A">
        <w:rPr>
          <w:sz w:val="24"/>
          <w:szCs w:val="24"/>
        </w:rPr>
        <w:t>[</w:t>
      </w:r>
      <w:r w:rsidR="004D3ED9">
        <w:rPr>
          <w:sz w:val="24"/>
          <w:szCs w:val="24"/>
        </w:rPr>
        <w:t>5</w:t>
      </w:r>
      <w:r w:rsidRPr="00AE260A">
        <w:rPr>
          <w:sz w:val="24"/>
          <w:szCs w:val="24"/>
        </w:rPr>
        <w:t>] “Diamond-II, Conceptual Design Report"</w:t>
      </w:r>
      <w:r w:rsidR="00AA1B06">
        <w:rPr>
          <w:sz w:val="24"/>
          <w:szCs w:val="24"/>
        </w:rPr>
        <w:t xml:space="preserve">, </w:t>
      </w:r>
      <w:r w:rsidR="00AA1B06" w:rsidRPr="005907AF">
        <w:rPr>
          <w:bCs/>
          <w:iCs/>
          <w:sz w:val="24"/>
          <w:szCs w:val="24"/>
        </w:rPr>
        <w:t xml:space="preserve">C. Abraham et al., </w:t>
      </w:r>
      <w:hyperlink r:id="rId124" w:history="1">
        <w:r w:rsidR="00AA1B06" w:rsidRPr="008C079F">
          <w:rPr>
            <w:rStyle w:val="Hyperlink"/>
            <w:bCs/>
            <w:i/>
            <w:iCs/>
            <w:sz w:val="24"/>
            <w:szCs w:val="24"/>
          </w:rPr>
          <w:t>https://www.diamond.ac.uk/Home/About/Vision/Diamond-II.html</w:t>
        </w:r>
      </w:hyperlink>
      <w:r w:rsidR="00AA1B06" w:rsidRPr="008C079F">
        <w:rPr>
          <w:bCs/>
          <w:i/>
          <w:iCs/>
          <w:sz w:val="24"/>
          <w:szCs w:val="24"/>
        </w:rPr>
        <w:t xml:space="preserve"> </w:t>
      </w:r>
    </w:p>
    <w:p w14:paraId="6991640C" w14:textId="166C0D34" w:rsidR="00591305" w:rsidRDefault="00591305" w:rsidP="004E6F49">
      <w:pPr>
        <w:autoSpaceDE w:val="0"/>
        <w:autoSpaceDN w:val="0"/>
        <w:adjustRightInd w:val="0"/>
        <w:spacing w:after="0" w:line="240" w:lineRule="auto"/>
        <w:rPr>
          <w:sz w:val="24"/>
          <w:szCs w:val="24"/>
        </w:rPr>
      </w:pPr>
    </w:p>
    <w:p w14:paraId="4A43386A" w14:textId="7E995592" w:rsidR="00591305" w:rsidRPr="008C079F" w:rsidRDefault="00591305" w:rsidP="004E6F49">
      <w:pPr>
        <w:autoSpaceDE w:val="0"/>
        <w:autoSpaceDN w:val="0"/>
        <w:adjustRightInd w:val="0"/>
        <w:spacing w:after="0" w:line="240" w:lineRule="auto"/>
        <w:rPr>
          <w:sz w:val="24"/>
          <w:szCs w:val="24"/>
        </w:rPr>
      </w:pPr>
      <w:r>
        <w:rPr>
          <w:sz w:val="24"/>
          <w:szCs w:val="24"/>
        </w:rPr>
        <w:t xml:space="preserve">[] </w:t>
      </w:r>
      <w:proofErr w:type="spellStart"/>
      <w:proofErr w:type="gramStart"/>
      <w:r>
        <w:rPr>
          <w:sz w:val="23"/>
          <w:szCs w:val="23"/>
        </w:rPr>
        <w:t>C.Rau</w:t>
      </w:r>
      <w:proofErr w:type="spellEnd"/>
      <w:proofErr w:type="gramEnd"/>
      <w:r>
        <w:rPr>
          <w:sz w:val="23"/>
          <w:szCs w:val="23"/>
        </w:rPr>
        <w:t xml:space="preserve">, U. Wagner, A. Peach, I. K. Robinson, B. Singh, G. Wilkin, and C. Jones, “The Diamond Beamline I13L for Imaging and Coherence”, AIP Conference Proceedings 1234, </w:t>
      </w:r>
      <w:r w:rsidR="008C079F">
        <w:rPr>
          <w:sz w:val="23"/>
          <w:szCs w:val="23"/>
        </w:rPr>
        <w:t xml:space="preserve">121 (2010), </w:t>
      </w:r>
      <w:r w:rsidRPr="008C079F">
        <w:rPr>
          <w:rFonts w:ascii="Courier New" w:hAnsi="Courier New" w:cs="Courier New"/>
          <w:sz w:val="24"/>
          <w:szCs w:val="24"/>
        </w:rPr>
        <w:t>doi.org/10.1063/1.3463156</w:t>
      </w:r>
    </w:p>
    <w:p w14:paraId="2ADA40FB" w14:textId="0E0316BA" w:rsidR="00AE260A" w:rsidRDefault="00AE260A" w:rsidP="004E6F49">
      <w:pPr>
        <w:autoSpaceDE w:val="0"/>
        <w:autoSpaceDN w:val="0"/>
        <w:adjustRightInd w:val="0"/>
        <w:spacing w:after="0" w:line="240" w:lineRule="auto"/>
        <w:rPr>
          <w:sz w:val="24"/>
          <w:szCs w:val="24"/>
        </w:rPr>
      </w:pPr>
    </w:p>
    <w:p w14:paraId="278B8FA0" w14:textId="2BB94EF8" w:rsidR="008C079F" w:rsidRDefault="008C079F" w:rsidP="004E6F49">
      <w:pPr>
        <w:autoSpaceDE w:val="0"/>
        <w:autoSpaceDN w:val="0"/>
        <w:adjustRightInd w:val="0"/>
        <w:spacing w:after="0" w:line="240" w:lineRule="auto"/>
        <w:rPr>
          <w:sz w:val="24"/>
          <w:szCs w:val="24"/>
        </w:rPr>
      </w:pPr>
      <w:r>
        <w:rPr>
          <w:sz w:val="24"/>
          <w:szCs w:val="24"/>
        </w:rPr>
        <w:t xml:space="preserve">[] S. </w:t>
      </w:r>
      <w:proofErr w:type="spellStart"/>
      <w:r>
        <w:rPr>
          <w:sz w:val="24"/>
          <w:szCs w:val="24"/>
        </w:rPr>
        <w:t>Stepanov</w:t>
      </w:r>
      <w:proofErr w:type="spellEnd"/>
      <w:r>
        <w:rPr>
          <w:sz w:val="24"/>
          <w:szCs w:val="24"/>
        </w:rPr>
        <w:t>, “X0h on th</w:t>
      </w:r>
      <w:r w:rsidRPr="008C079F">
        <w:rPr>
          <w:sz w:val="24"/>
          <w:szCs w:val="24"/>
        </w:rPr>
        <w:t xml:space="preserve">e web”, </w:t>
      </w:r>
      <w:hyperlink r:id="rId125" w:history="1">
        <w:r w:rsidRPr="008C079F">
          <w:rPr>
            <w:rStyle w:val="Hyperlink"/>
            <w:i/>
            <w:iCs/>
            <w:sz w:val="24"/>
            <w:szCs w:val="24"/>
          </w:rPr>
          <w:t>https://x-server.gmca.aps.anl.gov/x0h.html</w:t>
        </w:r>
      </w:hyperlink>
      <w:r w:rsidRPr="008C079F">
        <w:rPr>
          <w:color w:val="000000"/>
          <w:sz w:val="24"/>
          <w:szCs w:val="24"/>
        </w:rPr>
        <w:t xml:space="preserve">. </w:t>
      </w:r>
    </w:p>
    <w:p w14:paraId="138039F3" w14:textId="77777777" w:rsidR="00E823AD" w:rsidRDefault="00E823AD" w:rsidP="004E6F49">
      <w:pPr>
        <w:autoSpaceDE w:val="0"/>
        <w:autoSpaceDN w:val="0"/>
        <w:adjustRightInd w:val="0"/>
        <w:spacing w:after="0" w:line="240" w:lineRule="auto"/>
        <w:rPr>
          <w:sz w:val="24"/>
          <w:szCs w:val="24"/>
        </w:rPr>
      </w:pPr>
    </w:p>
    <w:p w14:paraId="0B008F78" w14:textId="56D4D514" w:rsidR="005F2F42" w:rsidRPr="00AE260A" w:rsidRDefault="005F2F42" w:rsidP="004E6F49">
      <w:pPr>
        <w:autoSpaceDE w:val="0"/>
        <w:autoSpaceDN w:val="0"/>
        <w:adjustRightInd w:val="0"/>
        <w:spacing w:after="0" w:line="240" w:lineRule="auto"/>
        <w:rPr>
          <w:sz w:val="24"/>
          <w:szCs w:val="24"/>
        </w:rPr>
      </w:pPr>
      <w:r w:rsidRPr="00AE260A">
        <w:rPr>
          <w:sz w:val="24"/>
          <w:szCs w:val="24"/>
        </w:rPr>
        <w:t>[</w:t>
      </w:r>
      <w:r w:rsidR="004D3ED9">
        <w:rPr>
          <w:sz w:val="24"/>
          <w:szCs w:val="24"/>
        </w:rPr>
        <w:t>8</w:t>
      </w:r>
      <w:r w:rsidRPr="00AE260A">
        <w:rPr>
          <w:sz w:val="24"/>
          <w:szCs w:val="24"/>
        </w:rPr>
        <w:t>] M. Apollonio, L. Alianelli, F. Bakkali Taheri, R. Bartolini,</w:t>
      </w:r>
      <w:r w:rsidR="00AE260A">
        <w:rPr>
          <w:sz w:val="24"/>
          <w:szCs w:val="24"/>
        </w:rPr>
        <w:t xml:space="preserve"> A. Dent, J. </w:t>
      </w:r>
      <w:r w:rsidRPr="00AE260A">
        <w:rPr>
          <w:sz w:val="24"/>
          <w:szCs w:val="24"/>
        </w:rPr>
        <w:t xml:space="preserve">Li, Evaluating the Impact of Diamond-II </w:t>
      </w:r>
      <w:r w:rsidR="00AE260A">
        <w:rPr>
          <w:sz w:val="24"/>
          <w:szCs w:val="24"/>
        </w:rPr>
        <w:t xml:space="preserve">possible lattices on beamlines, </w:t>
      </w:r>
      <w:r w:rsidRPr="00AE260A">
        <w:rPr>
          <w:sz w:val="24"/>
          <w:szCs w:val="24"/>
        </w:rPr>
        <w:t>IPAC2018, Vancouver (CA), April 2018, paper THPMF005</w:t>
      </w:r>
    </w:p>
    <w:p w14:paraId="47EF4368" w14:textId="77777777" w:rsidR="005F2F42" w:rsidRPr="005F2F42" w:rsidRDefault="005F2F42" w:rsidP="005F2F42"/>
    <w:p w14:paraId="50BA0802" w14:textId="77777777" w:rsidR="00EB7E23" w:rsidRDefault="00EB7E23" w:rsidP="00F34468">
      <w:pPr>
        <w:spacing w:after="0"/>
      </w:pPr>
    </w:p>
    <w:sectPr w:rsidR="00EB7E23" w:rsidSect="00A31AA6">
      <w:headerReference w:type="default" r:id="rId126"/>
      <w:footerReference w:type="default" r:id="rId127"/>
      <w:footnotePr>
        <w:numFmt w:val="chicago"/>
      </w:footnotePr>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Bakkali Taheri, Faissal (DLSLtd,RAL,TEC)" w:date="2019-10-17T16:15:00Z" w:initials="BTF(">
    <w:p w14:paraId="658BF9E6" w14:textId="3461AC73" w:rsidR="00EE0CAE" w:rsidRDefault="00EE0CAE">
      <w:pPr>
        <w:pStyle w:val="CommentText"/>
      </w:pPr>
      <w:r>
        <w:rPr>
          <w:rStyle w:val="CommentReference"/>
        </w:rPr>
        <w:annotationRef/>
      </w:r>
      <w:r>
        <w:t xml:space="preserve">Perhaps a title that emphasize better the core aim?  While “integrated” says it all, it only says it all if we already know the topic. I suggest </w:t>
      </w:r>
      <w:proofErr w:type="gramStart"/>
      <w:r>
        <w:t>to be</w:t>
      </w:r>
      <w:proofErr w:type="gramEnd"/>
      <w:r>
        <w:t xml:space="preserve"> much more explicit, something like “</w:t>
      </w:r>
      <w:r w:rsidRPr="00DA2DD6">
        <w:rPr>
          <w:b/>
          <w:i/>
          <w:sz w:val="28"/>
          <w:szCs w:val="28"/>
        </w:rPr>
        <w:t>Novel approach to Diamond upgrade through studies of an Accelerator-Beamline integrated system</w:t>
      </w:r>
      <w:r>
        <w:t>” or something similar. But I definitely thing that the integration between Accelerator and Beamline should be in the title, however the form.</w:t>
      </w:r>
    </w:p>
  </w:comment>
  <w:comment w:id="23" w:author="Bakkali Taheri, Faissal (DLSLtd,RAL,TEC)" w:date="2019-10-17T15:49:00Z" w:initials="BTF(">
    <w:p w14:paraId="0680EE19" w14:textId="488F2D3D" w:rsidR="00EE0CAE" w:rsidRDefault="00EE0CAE">
      <w:pPr>
        <w:pStyle w:val="CommentText"/>
      </w:pPr>
      <w:r>
        <w:rPr>
          <w:rStyle w:val="CommentReference"/>
        </w:rPr>
        <w:annotationRef/>
      </w:r>
      <w:r>
        <w:t xml:space="preserve">This (plenty of “the” before this one </w:t>
      </w:r>
      <w:r>
        <w:t>already..)</w:t>
      </w:r>
    </w:p>
  </w:comment>
  <w:comment w:id="24" w:author="Bakkali Taheri, Faissal (DLSLtd,RAL,TEC)" w:date="2019-10-17T15:49:00Z" w:initials="BTF(">
    <w:p w14:paraId="662267D4" w14:textId="7575A263" w:rsidR="00EE0CAE" w:rsidRDefault="00EE0CAE">
      <w:pPr>
        <w:pStyle w:val="CommentText"/>
      </w:pPr>
      <w:r>
        <w:rPr>
          <w:rStyle w:val="CommentReference"/>
        </w:rPr>
        <w:annotationRef/>
      </w:r>
      <w:proofErr w:type="gramStart"/>
      <w:r>
        <w:t>..</w:t>
      </w:r>
      <w:proofErr w:type="gramEnd"/>
      <w:r>
        <w:t xml:space="preserve">with </w:t>
      </w:r>
      <w:r w:rsidRPr="00B873C7">
        <w:rPr>
          <w:b/>
          <w:i/>
          <w:u w:val="single"/>
        </w:rPr>
        <w:t xml:space="preserve">a </w:t>
      </w:r>
      <w:r>
        <w:t>few considerations…</w:t>
      </w:r>
    </w:p>
  </w:comment>
  <w:comment w:id="31" w:author="Bakkali Taheri, Faissal (DLSLtd,RAL,TEC)" w:date="2019-10-17T15:52:00Z" w:initials="BTF(">
    <w:p w14:paraId="57F5F6EC" w14:textId="0D9BD0F7" w:rsidR="00EE0CAE" w:rsidRDefault="00EE0CAE">
      <w:pPr>
        <w:pStyle w:val="CommentText"/>
      </w:pPr>
      <w:r>
        <w:rPr>
          <w:rStyle w:val="CommentReference"/>
        </w:rPr>
        <w:annotationRef/>
      </w:r>
      <w:r>
        <w:t>straights</w:t>
      </w:r>
    </w:p>
  </w:comment>
  <w:comment w:id="32" w:author="Bakkali Taheri, Faissal (DLSLtd,RAL,TEC)" w:date="2019-10-17T15:52:00Z" w:initials="BTF(">
    <w:p w14:paraId="59498E95" w14:textId="01BA0E1A" w:rsidR="00EE0CAE" w:rsidRDefault="00EE0CAE">
      <w:pPr>
        <w:pStyle w:val="CommentText"/>
      </w:pPr>
      <w:r>
        <w:rPr>
          <w:rStyle w:val="CommentReference"/>
        </w:rPr>
        <w:annotationRef/>
      </w:r>
      <w:r>
        <w:t xml:space="preserve">I see what the sentence is trying to say but </w:t>
      </w:r>
      <w:proofErr w:type="gramStart"/>
      <w:r>
        <w:t>“ a</w:t>
      </w:r>
      <w:proofErr w:type="gramEnd"/>
      <w:r>
        <w:t xml:space="preserve"> </w:t>
      </w:r>
      <w:proofErr w:type="spellStart"/>
      <w:r>
        <w:t>superperiod</w:t>
      </w:r>
      <w:proofErr w:type="spellEnd"/>
      <w:r>
        <w:t xml:space="preserve"> 6”?? </w:t>
      </w:r>
    </w:p>
  </w:comment>
  <w:comment w:id="33" w:author="Bakkali Taheri, Faissal (DLSLtd,RAL,TEC)" w:date="2019-10-17T15:53:00Z" w:initials="BTF(">
    <w:p w14:paraId="2EDFCE13" w14:textId="7DBE4922" w:rsidR="00EE0CAE" w:rsidRDefault="00EE0CAE">
      <w:pPr>
        <w:pStyle w:val="CommentText"/>
      </w:pPr>
      <w:r>
        <w:rPr>
          <w:rStyle w:val="CommentReference"/>
        </w:rPr>
        <w:annotationRef/>
      </w:r>
      <w:r>
        <w:t>Front-</w:t>
      </w:r>
      <w:proofErr w:type="gramStart"/>
      <w:r>
        <w:t>end :</w:t>
      </w:r>
      <w:proofErr w:type="gramEnd"/>
      <w:r>
        <w:t xml:space="preserve"> singular. </w:t>
      </w:r>
    </w:p>
  </w:comment>
  <w:comment w:id="35" w:author="Bakkali Taheri, Faissal (DLSLtd,RAL,TEC)" w:date="2019-10-17T15:54:00Z" w:initials="BTF(">
    <w:p w14:paraId="40134207" w14:textId="7EDC8600" w:rsidR="00EE0CAE" w:rsidRDefault="00EE0CAE">
      <w:pPr>
        <w:pStyle w:val="CommentText"/>
      </w:pPr>
      <w:r>
        <w:rPr>
          <w:rStyle w:val="CommentReference"/>
        </w:rPr>
        <w:annotationRef/>
      </w:r>
      <w:r>
        <w:t>I’m suspecting the referee might ask for a reference here, perhaps our IPAC18 paper where we initiated the E2S work?</w:t>
      </w:r>
    </w:p>
  </w:comment>
  <w:comment w:id="36" w:author="Bakkali Taheri, Faissal (DLSLtd,RAL,TEC)" w:date="2019-10-17T15:56:00Z" w:initials="BTF(">
    <w:p w14:paraId="311CA3C5" w14:textId="1B75C784" w:rsidR="00EE0CAE" w:rsidRDefault="00EE0CAE">
      <w:pPr>
        <w:pStyle w:val="CommentText"/>
      </w:pPr>
      <w:r>
        <w:rPr>
          <w:rStyle w:val="CommentReference"/>
        </w:rPr>
        <w:annotationRef/>
      </w:r>
      <w:r>
        <w:t>Ref…</w:t>
      </w:r>
    </w:p>
  </w:comment>
  <w:comment w:id="38" w:author="Bakkali Taheri, Faissal (DLSLtd,RAL,TEC)" w:date="2019-10-17T16:46:00Z" w:initials="BTF(">
    <w:p w14:paraId="6DDF9C08" w14:textId="03455878" w:rsidR="00EE0CAE" w:rsidRDefault="00EE0CAE">
      <w:pPr>
        <w:pStyle w:val="CommentText"/>
      </w:pPr>
      <w:r>
        <w:rPr>
          <w:rStyle w:val="CommentReference"/>
        </w:rPr>
        <w:annotationRef/>
      </w:r>
      <w:r>
        <w:t xml:space="preserve">I13 is actually fully introduced </w:t>
      </w:r>
      <w:proofErr w:type="gramStart"/>
      <w:r>
        <w:t>only  in</w:t>
      </w:r>
      <w:proofErr w:type="gramEnd"/>
      <w:r>
        <w:t xml:space="preserve"> the section 2.1, with the various bits like CRL and QCM presented as we go along. I think it would be justified to have a sub-section dedicated to present I13 right at the beginning. This will help shape this paper as a case-study.</w:t>
      </w:r>
    </w:p>
  </w:comment>
  <w:comment w:id="39" w:author="Bakkali Taheri, Faissal (DLSLtd,RAL,TEC)" w:date="2019-10-17T16:14:00Z" w:initials="BTF(">
    <w:p w14:paraId="7BE5CD65" w14:textId="184FC86A" w:rsidR="00EE0CAE" w:rsidRDefault="00EE0CAE">
      <w:pPr>
        <w:pStyle w:val="CommentText"/>
      </w:pPr>
      <w:r>
        <w:rPr>
          <w:rStyle w:val="CommentReference"/>
        </w:rPr>
        <w:annotationRef/>
      </w:r>
      <w:r>
        <w:t>Is it necessary to show this? It doesn’t add anything to the discussion. Plus, we could be challenged: what about the power at sample etc…</w:t>
      </w:r>
    </w:p>
  </w:comment>
  <w:comment w:id="40" w:author="Bakkali Taheri, Faissal (DLSLtd,RAL,TEC)" w:date="2019-10-17T16:49:00Z" w:initials="BTF(">
    <w:p w14:paraId="65A0424F" w14:textId="0756675C" w:rsidR="00EE0CAE" w:rsidRDefault="00EE0CAE">
      <w:pPr>
        <w:pStyle w:val="CommentText"/>
      </w:pPr>
      <w:r>
        <w:rPr>
          <w:rStyle w:val="CommentReference"/>
        </w:rPr>
        <w:annotationRef/>
      </w:r>
      <w:r>
        <w:t xml:space="preserve">The section 2.1 </w:t>
      </w:r>
      <w:proofErr w:type="spellStart"/>
      <w:r>
        <w:t>consiste</w:t>
      </w:r>
      <w:proofErr w:type="spellEnd"/>
      <w:r>
        <w:t xml:space="preserve"> in a first huge blob of explanations, then two subsections on tilt and shift, and then a final subsection on the transmission. I think that huge blob should be presented a distinct sub-section within this section 2.1. </w:t>
      </w:r>
      <w:proofErr w:type="gramStart"/>
      <w:r>
        <w:t>Also</w:t>
      </w:r>
      <w:proofErr w:type="gramEnd"/>
      <w:r>
        <w:t xml:space="preserve"> in this huge blob we present the actual I13, which really should be a separate bit that within “Effect of Orbit correction”. As mentioned before, we can present I13 in the beginning of the paper. This will reduce this blob to a size comparable to the sections on shift, tilt, and beamline transmission. </w:t>
      </w:r>
      <w:proofErr w:type="gramStart"/>
      <w:r>
        <w:t>So</w:t>
      </w:r>
      <w:proofErr w:type="gramEnd"/>
      <w:r>
        <w:t xml:space="preserve"> 2.1 would consists in 4 short subsections.</w:t>
      </w:r>
    </w:p>
  </w:comment>
  <w:comment w:id="41" w:author="Bakkali Taheri, Faissal (DLSLtd,RAL,TEC)" w:date="2019-10-17T16:24:00Z" w:initials="BTF(">
    <w:p w14:paraId="24A633D3" w14:textId="3714CCC6" w:rsidR="00EE0CAE" w:rsidRDefault="00EE0CAE">
      <w:pPr>
        <w:pStyle w:val="CommentText"/>
      </w:pPr>
      <w:r>
        <w:rPr>
          <w:rStyle w:val="CommentReference"/>
        </w:rPr>
        <w:annotationRef/>
      </w:r>
      <w:r>
        <w:t xml:space="preserve">Is </w:t>
      </w:r>
      <w:r w:rsidRPr="00D90EC8">
        <w:rPr>
          <w:b/>
          <w:i/>
          <w:u w:val="single"/>
        </w:rPr>
        <w:t xml:space="preserve">the </w:t>
      </w:r>
      <w:r>
        <w:t xml:space="preserve">understanding </w:t>
      </w:r>
      <w:r w:rsidRPr="00D90EC8">
        <w:rPr>
          <w:b/>
          <w:i/>
          <w:u w:val="single"/>
        </w:rPr>
        <w:t xml:space="preserve">of </w:t>
      </w:r>
      <w:r>
        <w:t xml:space="preserve">(because it refers to the aspect, so </w:t>
      </w:r>
      <w:proofErr w:type="gramStart"/>
      <w:r>
        <w:t>it’s a noun)</w:t>
      </w:r>
      <w:proofErr w:type="gramEnd"/>
    </w:p>
  </w:comment>
  <w:comment w:id="42" w:author="Bakkali Taheri, Faissal (DLSLtd,RAL,TEC)" w:date="2019-10-17T16:26:00Z" w:initials="BTF(">
    <w:p w14:paraId="3546602C" w14:textId="0AEA4E26" w:rsidR="00EE0CAE" w:rsidRDefault="00EE0CAE">
      <w:pPr>
        <w:pStyle w:val="CommentText"/>
      </w:pPr>
      <w:r>
        <w:rPr>
          <w:rStyle w:val="CommentReference"/>
        </w:rPr>
        <w:annotationRef/>
      </w:r>
      <w:r>
        <w:t>Can we be more explicit? “perturbations”</w:t>
      </w:r>
    </w:p>
  </w:comment>
  <w:comment w:id="44" w:author="Li, Ji (Oxford Uni,RAL,TEC)" w:date="2019-10-18T10:56:00Z" w:initials="LJ(U">
    <w:p w14:paraId="69594797" w14:textId="211C68B0" w:rsidR="00EE0CAE" w:rsidRPr="00EE0CAE" w:rsidRDefault="00EE0CAE">
      <w:pPr>
        <w:pStyle w:val="CommentText"/>
        <w:rPr>
          <w:u w:val="single"/>
        </w:rPr>
      </w:pPr>
      <w:r w:rsidRPr="00EE0CAE">
        <w:rPr>
          <w:rStyle w:val="CommentReference"/>
          <w:u w:val="single"/>
        </w:rPr>
        <w:annotationRef/>
      </w:r>
    </w:p>
  </w:comment>
  <w:comment w:id="45" w:author="Li, Ji (Oxford Uni,RAL,TEC)" w:date="2019-10-18T10:59:00Z" w:initials="LJ(U">
    <w:p w14:paraId="70582CC5" w14:textId="0023A7C9" w:rsidR="00EE0CAE" w:rsidRDefault="00EE0CAE">
      <w:pPr>
        <w:pStyle w:val="CommentText"/>
      </w:pPr>
      <w:r>
        <w:rPr>
          <w:rStyle w:val="CommentReference"/>
        </w:rPr>
        <w:annotationRef/>
      </w:r>
      <w:r>
        <w:t>this</w:t>
      </w:r>
    </w:p>
  </w:comment>
  <w:comment w:id="46" w:author="Li, Ji (Oxford Uni,RAL,TEC)" w:date="2019-10-18T10:59:00Z" w:initials="LJ(U">
    <w:p w14:paraId="12464A62" w14:textId="58BBD1C7" w:rsidR="00EE0CAE" w:rsidRDefault="00EE0CAE">
      <w:pPr>
        <w:pStyle w:val="CommentText"/>
      </w:pPr>
      <w:r>
        <w:rPr>
          <w:rStyle w:val="CommentReference"/>
        </w:rPr>
        <w:annotationRef/>
      </w:r>
      <w:r>
        <w:t>study</w:t>
      </w:r>
    </w:p>
  </w:comment>
  <w:comment w:id="47" w:author="Li, Ji (Oxford Uni,RAL,TEC)" w:date="2019-10-18T10:59:00Z" w:initials="LJ(U">
    <w:p w14:paraId="459A5743" w14:textId="4D128087" w:rsidR="00EE0CAE" w:rsidRDefault="00EE0CAE">
      <w:pPr>
        <w:pStyle w:val="CommentText"/>
      </w:pPr>
      <w:r>
        <w:rPr>
          <w:rStyle w:val="CommentReference"/>
        </w:rPr>
        <w:annotationRef/>
      </w:r>
    </w:p>
  </w:comment>
  <w:comment w:id="49" w:author="Li, Ji (Oxford Uni,RAL,TEC)" w:date="2019-10-18T11:01:00Z" w:initials="LJ(U">
    <w:p w14:paraId="7774C5D0" w14:textId="57E3412B" w:rsidR="00EE0CAE" w:rsidRDefault="00EE0CAE">
      <w:pPr>
        <w:pStyle w:val="CommentText"/>
      </w:pPr>
      <w:r>
        <w:rPr>
          <w:rStyle w:val="CommentReference"/>
        </w:rPr>
        <w:annotationRef/>
      </w:r>
      <w:r>
        <w:t>9</w:t>
      </w:r>
    </w:p>
  </w:comment>
  <w:comment w:id="50" w:author="Bakkali Taheri, Faissal (DLSLtd,RAL,TEC)" w:date="2019-10-17T16:35:00Z" w:initials="BTF(">
    <w:p w14:paraId="5245F2BA" w14:textId="0ADEC1BD" w:rsidR="00EE0CAE" w:rsidRDefault="00EE0CAE">
      <w:pPr>
        <w:pStyle w:val="CommentText"/>
      </w:pPr>
      <w:r>
        <w:rPr>
          <w:rStyle w:val="CommentReference"/>
        </w:rPr>
        <w:annotationRef/>
      </w:r>
      <w:r>
        <w:t>Characterize</w:t>
      </w:r>
      <w:r w:rsidRPr="00F01AB5">
        <w:rPr>
          <w:b/>
          <w:i/>
          <w:u w:val="single"/>
        </w:rPr>
        <w:t xml:space="preserve"> a</w:t>
      </w:r>
      <w:r>
        <w:t xml:space="preserve"> few</w:t>
      </w:r>
    </w:p>
  </w:comment>
  <w:comment w:id="51" w:author="Li, Ji (Oxford Uni,RAL,TEC)" w:date="2019-10-18T11:01:00Z" w:initials="LJ(U">
    <w:p w14:paraId="69A9941D" w14:textId="29A41133" w:rsidR="00EE0CAE" w:rsidRDefault="00EE0CAE">
      <w:pPr>
        <w:pStyle w:val="CommentText"/>
      </w:pPr>
      <w:r>
        <w:rPr>
          <w:rStyle w:val="CommentReference"/>
        </w:rPr>
        <w:annotationRef/>
      </w:r>
    </w:p>
  </w:comment>
  <w:comment w:id="52" w:author="Li, Ji (Oxford Uni,RAL,TEC)" w:date="2019-10-18T11:01:00Z" w:initials="LJ(U">
    <w:p w14:paraId="70704116" w14:textId="1D7DD63D" w:rsidR="00EE0CAE" w:rsidRDefault="00EE0CAE">
      <w:pPr>
        <w:pStyle w:val="CommentText"/>
      </w:pPr>
      <w:r>
        <w:rPr>
          <w:rStyle w:val="CommentReference"/>
        </w:rPr>
        <w:annotationRef/>
      </w:r>
    </w:p>
  </w:comment>
  <w:comment w:id="54" w:author="Li, Ji (Oxford Uni,RAL,TEC)" w:date="2019-10-16T16:44:00Z" w:initials="LJ(U">
    <w:p w14:paraId="391BFC4F" w14:textId="38BF1172" w:rsidR="00EE0CAE" w:rsidRDefault="00EE0CAE">
      <w:pPr>
        <w:pStyle w:val="CommentText"/>
      </w:pPr>
      <w:r>
        <w:rPr>
          <w:rStyle w:val="CommentReference"/>
        </w:rPr>
        <w:annotationRef/>
      </w:r>
    </w:p>
  </w:comment>
  <w:comment w:id="56" w:author="Bakkali Taheri, Faissal (DLSLtd,RAL,TEC)" w:date="2019-10-17T16:55:00Z" w:initials="BTF(">
    <w:p w14:paraId="76129290" w14:textId="719EC555" w:rsidR="00EE0CAE" w:rsidRDefault="00EE0CAE">
      <w:pPr>
        <w:pStyle w:val="CommentText"/>
      </w:pPr>
      <w:r>
        <w:rPr>
          <w:rStyle w:val="CommentReference"/>
        </w:rPr>
        <w:annotationRef/>
      </w:r>
      <w:r>
        <w:t xml:space="preserve">In the section on tilt and shift, we use both a matrix description …and it seems we support it with SRW? Isn’t this approach contradictory with what is stated above? We say we wouldn’t use SHADOW/raytracing, and yet we use the very matrix model which raytracing is based upon.  We should probably rephrase </w:t>
      </w:r>
      <w:proofErr w:type="gramStart"/>
      <w:r>
        <w:t>this ,</w:t>
      </w:r>
      <w:proofErr w:type="gramEnd"/>
      <w:r>
        <w:t xml:space="preserve"> not only to justify the juxtaposition of these two models, but also to make sure that we know what we are aware that we are doing so.</w:t>
      </w:r>
    </w:p>
  </w:comment>
  <w:comment w:id="57" w:author="Li, Ji (Oxford Uni,RAL,TEC)" w:date="2019-10-16T17:06:00Z" w:initials="LJ(U">
    <w:p w14:paraId="1D1948CE" w14:textId="02EC8D83" w:rsidR="00EE0CAE" w:rsidRDefault="00EE0CAE">
      <w:pPr>
        <w:pStyle w:val="CommentText"/>
      </w:pPr>
      <w:r>
        <w:rPr>
          <w:rStyle w:val="CommentReference"/>
        </w:rPr>
        <w:annotationRef/>
      </w:r>
      <w:r>
        <w:t>Beam divergence becomes 0</w:t>
      </w:r>
    </w:p>
  </w:comment>
  <w:comment w:id="58" w:author="Li, Ji (Oxford Uni,RAL,TEC)" w:date="2019-10-16T16:46:00Z" w:initials="LJ(U">
    <w:p w14:paraId="1825CA94" w14:textId="7329EF9B" w:rsidR="00EE0CAE" w:rsidRDefault="00EE0CAE">
      <w:pPr>
        <w:pStyle w:val="CommentText"/>
      </w:pPr>
      <w:r>
        <w:rPr>
          <w:rStyle w:val="CommentReference"/>
        </w:rPr>
        <w:annotationRef/>
      </w:r>
      <w:r w:rsidRPr="003622CE">
        <w:rPr>
          <w:sz w:val="22"/>
          <w:szCs w:val="22"/>
        </w:rPr>
        <w:t xml:space="preserve">The typical asymmetry observed like in Fig.4, it vanishes when using a series of crystals with alternated </w:t>
      </w:r>
      <w:proofErr w:type="spellStart"/>
      <w:proofErr w:type="gramStart"/>
      <w:r w:rsidRPr="003622CE">
        <w:rPr>
          <w:sz w:val="22"/>
          <w:szCs w:val="22"/>
        </w:rPr>
        <w:t>orientation,as</w:t>
      </w:r>
      <w:proofErr w:type="spellEnd"/>
      <w:proofErr w:type="gramEnd"/>
      <w:r w:rsidRPr="003622CE">
        <w:rPr>
          <w:sz w:val="22"/>
          <w:szCs w:val="22"/>
        </w:rPr>
        <w:t xml:space="preserve"> in the QCM used for this study</w:t>
      </w:r>
      <w:r w:rsidRPr="004D2907">
        <w:t>.</w:t>
      </w:r>
    </w:p>
  </w:comment>
  <w:comment w:id="59" w:author="Bakkali Taheri, Faissal (DLSLtd,RAL,TEC)" w:date="2019-10-17T17:01:00Z" w:initials="BTF(">
    <w:p w14:paraId="69F61970" w14:textId="070ECF02" w:rsidR="00EE0CAE" w:rsidRDefault="00EE0CAE">
      <w:pPr>
        <w:pStyle w:val="CommentText"/>
      </w:pPr>
      <w:r>
        <w:rPr>
          <w:rStyle w:val="CommentReference"/>
        </w:rPr>
        <w:annotationRef/>
      </w:r>
      <w:r>
        <w:t xml:space="preserve">There are a few figure </w:t>
      </w:r>
      <w:proofErr w:type="spellStart"/>
      <w:r>
        <w:t>misnumbering</w:t>
      </w:r>
      <w:proofErr w:type="spellEnd"/>
      <w:r>
        <w:t xml:space="preserve"> across the paper due to the fact the paper is a concatenation of several sections written by each of us, I’m just mentioning one here but we said we would take care of the figure after the </w:t>
      </w:r>
      <w:proofErr w:type="gramStart"/>
      <w:r>
        <w:t>text..</w:t>
      </w:r>
      <w:proofErr w:type="gramEnd"/>
    </w:p>
  </w:comment>
  <w:comment w:id="60" w:author="Bakkali Taheri, Faissal (DLSLtd,RAL,TEC)" w:date="2019-10-17T17:02:00Z" w:initials="BTF(">
    <w:p w14:paraId="3DB26FC6" w14:textId="48A8FE2C" w:rsidR="00EE0CAE" w:rsidRDefault="00EE0CAE">
      <w:pPr>
        <w:pStyle w:val="CommentText"/>
      </w:pPr>
      <w:r>
        <w:rPr>
          <w:rStyle w:val="CommentReference"/>
        </w:rPr>
        <w:annotationRef/>
      </w:r>
      <w:r>
        <w:t>The</w:t>
      </w:r>
    </w:p>
  </w:comment>
  <w:comment w:id="61" w:author="Bakkali Taheri, Faissal (DLSLtd,RAL,TEC)" w:date="2019-10-17T17:03:00Z" w:initials="BTF(">
    <w:p w14:paraId="554D7F9D" w14:textId="48BB731B" w:rsidR="00EE0CAE" w:rsidRDefault="00EE0CAE">
      <w:pPr>
        <w:pStyle w:val="CommentText"/>
      </w:pPr>
      <w:r>
        <w:rPr>
          <w:rStyle w:val="CommentReference"/>
        </w:rPr>
        <w:annotationRef/>
      </w:r>
      <w:r>
        <w:t>…in a systematic way</w:t>
      </w:r>
    </w:p>
  </w:comment>
  <w:comment w:id="62" w:author="Bakkali Taheri, Faissal (DLSLtd,RAL,TEC)" w:date="2019-10-17T17:03:00Z" w:initials="BTF(">
    <w:p w14:paraId="3FC934DF" w14:textId="464281AB" w:rsidR="00EE0CAE" w:rsidRDefault="00EE0CAE">
      <w:pPr>
        <w:pStyle w:val="CommentText"/>
      </w:pPr>
      <w:r>
        <w:rPr>
          <w:rStyle w:val="CommentReference"/>
        </w:rPr>
        <w:annotationRef/>
      </w:r>
      <w:r>
        <w:t>redefine?</w:t>
      </w:r>
    </w:p>
  </w:comment>
  <w:comment w:id="63" w:author="Bakkali Taheri, Faissal (DLSLtd,RAL,TEC)" w:date="2019-10-17T17:03:00Z" w:initials="BTF(">
    <w:p w14:paraId="22845276" w14:textId="7C03E646" w:rsidR="00EE0CAE" w:rsidRDefault="00EE0CAE">
      <w:pPr>
        <w:pStyle w:val="CommentText"/>
      </w:pPr>
      <w:r>
        <w:rPr>
          <w:rStyle w:val="CommentReference"/>
        </w:rPr>
        <w:annotationRef/>
      </w:r>
      <w:r>
        <w:t>…necessarily requires…</w:t>
      </w:r>
    </w:p>
  </w:comment>
  <w:comment w:id="64" w:author="Li, Ji (Oxford Uni,RAL,TEC)" w:date="2019-10-16T16:47:00Z" w:initials="LJ(U">
    <w:p w14:paraId="3F60D36F" w14:textId="3C927C0F" w:rsidR="00EE0CAE" w:rsidRDefault="00EE0CAE">
      <w:pPr>
        <w:pStyle w:val="CommentText"/>
      </w:pPr>
      <w:r>
        <w:rPr>
          <w:rStyle w:val="CommentReference"/>
        </w:rPr>
        <w:annotationRef/>
      </w:r>
      <w:r w:rsidRPr="00A91D10">
        <w:rPr>
          <w:sz w:val="24"/>
          <w:szCs w:val="24"/>
        </w:rPr>
        <w:t>In this section,</w:t>
      </w:r>
      <w:r>
        <w:rPr>
          <w:sz w:val="24"/>
          <w:szCs w:val="24"/>
        </w:rPr>
        <w:t xml:space="preserve"> </w:t>
      </w:r>
      <w:r w:rsidRPr="00A91D10">
        <w:rPr>
          <w:sz w:val="24"/>
          <w:szCs w:val="24"/>
        </w:rPr>
        <w:t>the optimisation</w:t>
      </w:r>
      <w:r>
        <w:rPr>
          <w:sz w:val="24"/>
          <w:szCs w:val="24"/>
        </w:rPr>
        <w:t xml:space="preserve"> of </w:t>
      </w:r>
      <w:r w:rsidRPr="00A91D10">
        <w:rPr>
          <w:sz w:val="24"/>
          <w:szCs w:val="24"/>
        </w:rPr>
        <w:t>13-coherence</w:t>
      </w:r>
      <w:r>
        <w:rPr>
          <w:sz w:val="24"/>
          <w:szCs w:val="24"/>
        </w:rPr>
        <w:t xml:space="preserve"> branch</w:t>
      </w:r>
      <w:r w:rsidRPr="00A91D10">
        <w:rPr>
          <w:sz w:val="24"/>
          <w:szCs w:val="24"/>
        </w:rPr>
        <w:t xml:space="preserve"> </w:t>
      </w:r>
      <w:r>
        <w:rPr>
          <w:sz w:val="24"/>
          <w:szCs w:val="24"/>
        </w:rPr>
        <w:t>is considered.</w:t>
      </w:r>
    </w:p>
  </w:comment>
  <w:comment w:id="65" w:author="Bakkali Taheri, Faissal (DLSLtd,RAL,TEC)" w:date="2019-10-17T17:04:00Z" w:initials="BTF(">
    <w:p w14:paraId="4A67FDD8" w14:textId="4D36B2F4" w:rsidR="00EE0CAE" w:rsidRDefault="00EE0CAE">
      <w:pPr>
        <w:pStyle w:val="CommentText"/>
      </w:pPr>
      <w:r>
        <w:rPr>
          <w:rStyle w:val="CommentReference"/>
        </w:rPr>
        <w:annotationRef/>
      </w:r>
      <w:r>
        <w:t>We have considered several steps</w:t>
      </w:r>
    </w:p>
  </w:comment>
  <w:comment w:id="66" w:author="Bakkali Taheri, Faissal (DLSLtd,RAL,TEC)" w:date="2019-10-17T17:05:00Z" w:initials="BTF(">
    <w:p w14:paraId="30C40C51" w14:textId="43B93D92" w:rsidR="00EE0CAE" w:rsidRDefault="00EE0CAE">
      <w:pPr>
        <w:pStyle w:val="CommentText"/>
      </w:pPr>
      <w:r>
        <w:rPr>
          <w:rStyle w:val="CommentReference"/>
        </w:rPr>
        <w:annotationRef/>
      </w:r>
      <w:r>
        <w:t xml:space="preserve">A sufficiently large number of </w:t>
      </w:r>
      <w:proofErr w:type="gramStart"/>
      <w:r>
        <w:t>generation</w:t>
      </w:r>
      <w:proofErr w:type="gramEnd"/>
      <w:r>
        <w:t>, usually a few dozens.</w:t>
      </w:r>
    </w:p>
  </w:comment>
  <w:comment w:id="67" w:author="Bakkali Taheri, Faissal (DLSLtd,RAL,TEC)" w:date="2019-10-17T17:07:00Z" w:initials="BTF(">
    <w:p w14:paraId="33127A33" w14:textId="5C963B49" w:rsidR="00EE0CAE" w:rsidRDefault="00EE0CAE">
      <w:pPr>
        <w:pStyle w:val="CommentText"/>
      </w:pPr>
      <w:r>
        <w:rPr>
          <w:rStyle w:val="CommentReference"/>
        </w:rPr>
        <w:annotationRef/>
      </w:r>
      <w:r>
        <w:t>This is a very important point: really our optimization only deals with the LINEAR optics of the accelerator lattice. A full integration should include the NL-dynamics. Perhaps we can move this whole section to the conclusion, as a presentation of potential future lines of research.</w:t>
      </w:r>
    </w:p>
  </w:comment>
  <w:comment w:id="69" w:author="Bakkali Taheri, Faissal (DLSLtd,RAL,TEC)" w:date="2019-10-17T17:09:00Z" w:initials="BTF(">
    <w:p w14:paraId="12142DF6" w14:textId="28E5ECDC" w:rsidR="00EE0CAE" w:rsidRDefault="00EE0CAE">
      <w:pPr>
        <w:pStyle w:val="CommentText"/>
      </w:pPr>
      <w:r>
        <w:rPr>
          <w:rStyle w:val="CommentReference"/>
        </w:rPr>
        <w:annotationRef/>
      </w:r>
      <w:r>
        <w:t>linearities</w:t>
      </w:r>
    </w:p>
  </w:comment>
  <w:comment w:id="68" w:author="Bakkali Taheri, Faissal (DLSLtd,RAL,TEC)" w:date="2019-10-17T17:10:00Z" w:initials="BTF(">
    <w:p w14:paraId="487D7C8B" w14:textId="0E69F0D1" w:rsidR="00EE0CAE" w:rsidRDefault="00EE0CAE">
      <w:pPr>
        <w:pStyle w:val="CommentText"/>
      </w:pPr>
      <w:r>
        <w:rPr>
          <w:rStyle w:val="CommentReference"/>
        </w:rPr>
        <w:annotationRef/>
      </w:r>
      <w:r>
        <w:t>It would be justified for this section to have a dedicated subtitle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58BF9E6" w15:done="0"/>
  <w15:commentEx w15:paraId="0680EE19" w15:done="0"/>
  <w15:commentEx w15:paraId="662267D4" w15:done="0"/>
  <w15:commentEx w15:paraId="57F5F6EC" w15:done="0"/>
  <w15:commentEx w15:paraId="59498E95" w15:done="0"/>
  <w15:commentEx w15:paraId="2EDFCE13" w15:done="0"/>
  <w15:commentEx w15:paraId="40134207" w15:done="0"/>
  <w15:commentEx w15:paraId="311CA3C5" w15:done="0"/>
  <w15:commentEx w15:paraId="6DDF9C08" w15:done="0"/>
  <w15:commentEx w15:paraId="7BE5CD65" w15:done="0"/>
  <w15:commentEx w15:paraId="65A0424F" w15:done="0"/>
  <w15:commentEx w15:paraId="24A633D3" w15:done="0"/>
  <w15:commentEx w15:paraId="3546602C" w15:done="0"/>
  <w15:commentEx w15:paraId="69594797" w15:done="0"/>
  <w15:commentEx w15:paraId="70582CC5" w15:done="0"/>
  <w15:commentEx w15:paraId="12464A62" w15:done="0"/>
  <w15:commentEx w15:paraId="459A5743" w15:done="0"/>
  <w15:commentEx w15:paraId="7774C5D0" w15:done="0"/>
  <w15:commentEx w15:paraId="5245F2BA" w15:done="0"/>
  <w15:commentEx w15:paraId="69A9941D" w15:done="0"/>
  <w15:commentEx w15:paraId="70704116" w15:done="0"/>
  <w15:commentEx w15:paraId="391BFC4F" w15:done="0"/>
  <w15:commentEx w15:paraId="76129290" w15:done="0"/>
  <w15:commentEx w15:paraId="1D1948CE" w15:done="0"/>
  <w15:commentEx w15:paraId="1825CA94" w15:done="0"/>
  <w15:commentEx w15:paraId="69F61970" w15:done="0"/>
  <w15:commentEx w15:paraId="3DB26FC6" w15:done="0"/>
  <w15:commentEx w15:paraId="554D7F9D" w15:done="0"/>
  <w15:commentEx w15:paraId="3FC934DF" w15:done="0"/>
  <w15:commentEx w15:paraId="22845276" w15:done="0"/>
  <w15:commentEx w15:paraId="3F60D36F" w15:done="0"/>
  <w15:commentEx w15:paraId="4A67FDD8" w15:done="0"/>
  <w15:commentEx w15:paraId="30C40C51" w15:done="0"/>
  <w15:commentEx w15:paraId="33127A33" w15:done="0"/>
  <w15:commentEx w15:paraId="12142DF6" w15:done="0"/>
  <w15:commentEx w15:paraId="487D7C8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58BF9E6" w16cid:durableId="21540913"/>
  <w16cid:commentId w16cid:paraId="0680EE19" w16cid:durableId="21540914"/>
  <w16cid:commentId w16cid:paraId="662267D4" w16cid:durableId="21540915"/>
  <w16cid:commentId w16cid:paraId="57F5F6EC" w16cid:durableId="21540916"/>
  <w16cid:commentId w16cid:paraId="59498E95" w16cid:durableId="21540917"/>
  <w16cid:commentId w16cid:paraId="2EDFCE13" w16cid:durableId="21540918"/>
  <w16cid:commentId w16cid:paraId="40134207" w16cid:durableId="21540919"/>
  <w16cid:commentId w16cid:paraId="311CA3C5" w16cid:durableId="2154091A"/>
  <w16cid:commentId w16cid:paraId="6DDF9C08" w16cid:durableId="2154091B"/>
  <w16cid:commentId w16cid:paraId="7BE5CD65" w16cid:durableId="2154091C"/>
  <w16cid:commentId w16cid:paraId="65A0424F" w16cid:durableId="2154091D"/>
  <w16cid:commentId w16cid:paraId="24A633D3" w16cid:durableId="2154091E"/>
  <w16cid:commentId w16cid:paraId="3546602C" w16cid:durableId="2154091F"/>
  <w16cid:commentId w16cid:paraId="69594797" w16cid:durableId="2188DF23"/>
  <w16cid:commentId w16cid:paraId="70582CC5" w16cid:durableId="2188DF24"/>
  <w16cid:commentId w16cid:paraId="12464A62" w16cid:durableId="2188DF25"/>
  <w16cid:commentId w16cid:paraId="459A5743" w16cid:durableId="2188DF26"/>
  <w16cid:commentId w16cid:paraId="7774C5D0" w16cid:durableId="2188DF27"/>
  <w16cid:commentId w16cid:paraId="5245F2BA" w16cid:durableId="21540920"/>
  <w16cid:commentId w16cid:paraId="69A9941D" w16cid:durableId="2188DF29"/>
  <w16cid:commentId w16cid:paraId="70704116" w16cid:durableId="2188DF2A"/>
  <w16cid:commentId w16cid:paraId="391BFC4F" w16cid:durableId="21540921"/>
  <w16cid:commentId w16cid:paraId="76129290" w16cid:durableId="21540922"/>
  <w16cid:commentId w16cid:paraId="1D1948CE" w16cid:durableId="21540923"/>
  <w16cid:commentId w16cid:paraId="1825CA94" w16cid:durableId="21540924"/>
  <w16cid:commentId w16cid:paraId="69F61970" w16cid:durableId="21540925"/>
  <w16cid:commentId w16cid:paraId="3DB26FC6" w16cid:durableId="21540926"/>
  <w16cid:commentId w16cid:paraId="554D7F9D" w16cid:durableId="21540927"/>
  <w16cid:commentId w16cid:paraId="3FC934DF" w16cid:durableId="21540928"/>
  <w16cid:commentId w16cid:paraId="22845276" w16cid:durableId="21540929"/>
  <w16cid:commentId w16cid:paraId="3F60D36F" w16cid:durableId="2154092A"/>
  <w16cid:commentId w16cid:paraId="4A67FDD8" w16cid:durableId="2154092B"/>
  <w16cid:commentId w16cid:paraId="30C40C51" w16cid:durableId="2154092C"/>
  <w16cid:commentId w16cid:paraId="33127A33" w16cid:durableId="2154092D"/>
  <w16cid:commentId w16cid:paraId="12142DF6" w16cid:durableId="2154092E"/>
  <w16cid:commentId w16cid:paraId="487D7C8B" w16cid:durableId="215409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231C20" w14:textId="77777777" w:rsidR="00EE0CAE" w:rsidRDefault="00EE0CAE" w:rsidP="009B2E22">
      <w:pPr>
        <w:spacing w:after="0" w:line="240" w:lineRule="auto"/>
      </w:pPr>
      <w:r>
        <w:separator/>
      </w:r>
    </w:p>
  </w:endnote>
  <w:endnote w:type="continuationSeparator" w:id="0">
    <w:p w14:paraId="72B2AEDB" w14:textId="77777777" w:rsidR="00EE0CAE" w:rsidRDefault="00EE0CAE" w:rsidP="009B2E22">
      <w:pPr>
        <w:spacing w:after="0" w:line="240" w:lineRule="auto"/>
      </w:pPr>
      <w:r>
        <w:continuationSeparator/>
      </w:r>
    </w:p>
  </w:endnote>
  <w:endnote w:type="continuationNotice" w:id="1">
    <w:p w14:paraId="116D82D6" w14:textId="77777777" w:rsidR="00EE0CAE" w:rsidRDefault="00EE0C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KIMCKF+BookAntiqua">
    <w:altName w:val="Book Antiqua"/>
    <w:charset w:val="00"/>
    <w:family w:val="roman"/>
    <w:pitch w:val="default"/>
    <w:sig w:usb0="00000003" w:usb1="00000000" w:usb2="00000000" w:usb3="00000000" w:csb0="00000001" w:csb1="00000000"/>
  </w:font>
  <w:font w:name="Myriad Pro Cond">
    <w:altName w:val="Arial"/>
    <w:panose1 w:val="00000000000000000000"/>
    <w:charset w:val="00"/>
    <w:family w:val="swiss"/>
    <w:notTrueType/>
    <w:pitch w:val="variable"/>
    <w:sig w:usb0="20000287" w:usb1="00000001" w:usb2="00000000" w:usb3="00000000" w:csb0="0000019F" w:csb1="00000000"/>
  </w:font>
  <w:font w:name="Courier">
    <w:altName w:val="Courier New"/>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9032792"/>
      <w:docPartObj>
        <w:docPartGallery w:val="Page Numbers (Bottom of Page)"/>
        <w:docPartUnique/>
      </w:docPartObj>
    </w:sdtPr>
    <w:sdtEndPr/>
    <w:sdtContent>
      <w:p w14:paraId="698CA420" w14:textId="65852B5D" w:rsidR="00EE0CAE" w:rsidRDefault="00EE0CAE">
        <w:pPr>
          <w:pStyle w:val="Footer"/>
          <w:jc w:val="right"/>
        </w:pPr>
        <w:r>
          <w:fldChar w:fldCharType="begin"/>
        </w:r>
        <w:r>
          <w:instrText>PAGE   \* MERGEFORMAT</w:instrText>
        </w:r>
        <w:r>
          <w:fldChar w:fldCharType="separate"/>
        </w:r>
        <w:r w:rsidR="002A091E" w:rsidRPr="002A091E">
          <w:rPr>
            <w:noProof/>
            <w:lang w:val="fr-FR"/>
          </w:rPr>
          <w:t>1</w:t>
        </w:r>
        <w:r>
          <w:fldChar w:fldCharType="end"/>
        </w:r>
      </w:p>
    </w:sdtContent>
  </w:sdt>
  <w:p w14:paraId="53814D18" w14:textId="77777777" w:rsidR="00EE0CAE" w:rsidRDefault="00EE0C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856B2" w14:textId="5936C6C3" w:rsidR="00EE0CAE" w:rsidRDefault="00EE0CAE" w:rsidP="00B838B8">
    <w:pPr>
      <w:pStyle w:val="Header"/>
      <w:tabs>
        <w:tab w:val="right" w:pos="9360"/>
      </w:tabs>
      <w:rPr>
        <w:sz w:val="16"/>
      </w:rPr>
    </w:pPr>
    <w:r>
      <w:rPr>
        <w:sz w:val="16"/>
      </w:rPr>
      <w:tab/>
      <w:t xml:space="preserve">Page </w:t>
    </w:r>
    <w:r w:rsidRPr="00623C86">
      <w:rPr>
        <w:rStyle w:val="PageNumber"/>
      </w:rPr>
      <w:fldChar w:fldCharType="begin"/>
    </w:r>
    <w:r w:rsidRPr="00623C86">
      <w:rPr>
        <w:rStyle w:val="PageNumber"/>
      </w:rPr>
      <w:instrText xml:space="preserve"> PAGE </w:instrText>
    </w:r>
    <w:r w:rsidRPr="00623C86">
      <w:rPr>
        <w:rStyle w:val="PageNumber"/>
      </w:rPr>
      <w:fldChar w:fldCharType="separate"/>
    </w:r>
    <w:r w:rsidR="002A091E">
      <w:rPr>
        <w:rStyle w:val="PageNumber"/>
        <w:noProof/>
      </w:rPr>
      <w:t>2</w:t>
    </w:r>
    <w:r w:rsidRPr="00623C86">
      <w:rPr>
        <w:rStyle w:val="PageNumber"/>
      </w:rPr>
      <w:fldChar w:fldCharType="end"/>
    </w:r>
    <w:r w:rsidRPr="00623C86">
      <w:rPr>
        <w:rStyle w:val="PageNumber"/>
      </w:rPr>
      <w:t xml:space="preserve"> of </w:t>
    </w:r>
    <w:r w:rsidRPr="00623C86">
      <w:rPr>
        <w:rStyle w:val="PageNumber"/>
      </w:rPr>
      <w:fldChar w:fldCharType="begin"/>
    </w:r>
    <w:r w:rsidRPr="00623C86">
      <w:rPr>
        <w:rStyle w:val="PageNumber"/>
      </w:rPr>
      <w:instrText xml:space="preserve"> NUMPAGES </w:instrText>
    </w:r>
    <w:r w:rsidRPr="00623C86">
      <w:rPr>
        <w:rStyle w:val="PageNumber"/>
      </w:rPr>
      <w:fldChar w:fldCharType="separate"/>
    </w:r>
    <w:r w:rsidR="002A091E">
      <w:rPr>
        <w:rStyle w:val="PageNumber"/>
        <w:noProof/>
      </w:rPr>
      <w:t>27</w:t>
    </w:r>
    <w:r w:rsidRPr="00623C86">
      <w:rPr>
        <w:rStyle w:val="PageNumber"/>
      </w:rPr>
      <w:fldChar w:fldCharType="end"/>
    </w:r>
    <w:r>
      <w:rPr>
        <w:sz w:val="16"/>
      </w:rPr>
      <w:tab/>
    </w:r>
  </w:p>
  <w:p w14:paraId="7A3BC9B6" w14:textId="77777777" w:rsidR="00EE0CAE" w:rsidRDefault="00EE0CA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09719" w14:textId="77777777" w:rsidR="00EE0CAE" w:rsidRDefault="00EE0CAE" w:rsidP="00233162">
    <w:pPr>
      <w:pStyle w:val="Header"/>
      <w:tabs>
        <w:tab w:val="right" w:pos="9360"/>
      </w:tabs>
      <w:jc w:val="right"/>
      <w:rPr>
        <w:sz w:val="16"/>
      </w:rPr>
    </w:pPr>
  </w:p>
  <w:p w14:paraId="4D415F3E" w14:textId="2BC16ED3" w:rsidR="00EE0CAE" w:rsidRDefault="00EE0CAE">
    <w:pPr>
      <w:pStyle w:val="Header"/>
      <w:tabs>
        <w:tab w:val="right" w:pos="9360"/>
      </w:tabs>
      <w:rPr>
        <w:sz w:val="16"/>
      </w:rPr>
    </w:pPr>
    <w:r>
      <w:rPr>
        <w:sz w:val="16"/>
      </w:rPr>
      <w:tab/>
      <w:t xml:space="preserve">Page </w:t>
    </w:r>
    <w:r w:rsidRPr="00623C86">
      <w:rPr>
        <w:rStyle w:val="PageNumber"/>
      </w:rPr>
      <w:fldChar w:fldCharType="begin"/>
    </w:r>
    <w:r w:rsidRPr="00623C86">
      <w:rPr>
        <w:rStyle w:val="PageNumber"/>
      </w:rPr>
      <w:instrText xml:space="preserve"> PAGE </w:instrText>
    </w:r>
    <w:r w:rsidRPr="00623C86">
      <w:rPr>
        <w:rStyle w:val="PageNumber"/>
      </w:rPr>
      <w:fldChar w:fldCharType="separate"/>
    </w:r>
    <w:r w:rsidR="002A091E">
      <w:rPr>
        <w:rStyle w:val="PageNumber"/>
        <w:noProof/>
      </w:rPr>
      <w:t>7</w:t>
    </w:r>
    <w:r w:rsidRPr="00623C86">
      <w:rPr>
        <w:rStyle w:val="PageNumber"/>
      </w:rPr>
      <w:fldChar w:fldCharType="end"/>
    </w:r>
    <w:r w:rsidRPr="00623C86">
      <w:rPr>
        <w:rStyle w:val="PageNumber"/>
      </w:rPr>
      <w:t xml:space="preserve"> of </w:t>
    </w:r>
    <w:r w:rsidRPr="00623C86">
      <w:rPr>
        <w:rStyle w:val="PageNumber"/>
      </w:rPr>
      <w:fldChar w:fldCharType="begin"/>
    </w:r>
    <w:r w:rsidRPr="00623C86">
      <w:rPr>
        <w:rStyle w:val="PageNumber"/>
      </w:rPr>
      <w:instrText xml:space="preserve"> NUMPAGES </w:instrText>
    </w:r>
    <w:r w:rsidRPr="00623C86">
      <w:rPr>
        <w:rStyle w:val="PageNumber"/>
      </w:rPr>
      <w:fldChar w:fldCharType="separate"/>
    </w:r>
    <w:r w:rsidR="002A091E">
      <w:rPr>
        <w:rStyle w:val="PageNumber"/>
        <w:noProof/>
      </w:rPr>
      <w:t>27</w:t>
    </w:r>
    <w:r w:rsidRPr="00623C86">
      <w:rPr>
        <w:rStyle w:val="PageNumber"/>
      </w:rPr>
      <w:fldChar w:fldCharType="end"/>
    </w:r>
    <w:r>
      <w:rPr>
        <w:sz w:val="16"/>
      </w:rPr>
      <w:tab/>
    </w:r>
  </w:p>
  <w:p w14:paraId="0C669085" w14:textId="77777777" w:rsidR="00EE0CAE" w:rsidRDefault="00EE0CAE"/>
  <w:p w14:paraId="24128D87" w14:textId="77777777" w:rsidR="00EE0CAE" w:rsidRDefault="00EE0C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40F347" w14:textId="77777777" w:rsidR="00EE0CAE" w:rsidRDefault="00EE0CAE" w:rsidP="009B2E22">
      <w:pPr>
        <w:spacing w:after="0" w:line="240" w:lineRule="auto"/>
      </w:pPr>
      <w:r>
        <w:separator/>
      </w:r>
    </w:p>
  </w:footnote>
  <w:footnote w:type="continuationSeparator" w:id="0">
    <w:p w14:paraId="434D4262" w14:textId="77777777" w:rsidR="00EE0CAE" w:rsidRDefault="00EE0CAE" w:rsidP="009B2E22">
      <w:pPr>
        <w:spacing w:after="0" w:line="240" w:lineRule="auto"/>
      </w:pPr>
      <w:r>
        <w:continuationSeparator/>
      </w:r>
    </w:p>
  </w:footnote>
  <w:footnote w:type="continuationNotice" w:id="1">
    <w:p w14:paraId="2B21E8DA" w14:textId="77777777" w:rsidR="00EE0CAE" w:rsidRDefault="00EE0CA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969"/>
      <w:gridCol w:w="3969"/>
      <w:gridCol w:w="3969"/>
    </w:tblGrid>
    <w:tr w:rsidR="00EE0CAE" w14:paraId="52BA8F80" w14:textId="77777777" w:rsidTr="5A1D26E9">
      <w:tc>
        <w:tcPr>
          <w:tcW w:w="3969" w:type="dxa"/>
        </w:tcPr>
        <w:p w14:paraId="1408830D" w14:textId="2E3E37D1" w:rsidR="00EE0CAE" w:rsidRDefault="00EE0CAE" w:rsidP="00000CFD">
          <w:pPr>
            <w:pStyle w:val="Header"/>
            <w:ind w:left="-115"/>
            <w:jc w:val="left"/>
          </w:pPr>
        </w:p>
      </w:tc>
      <w:tc>
        <w:tcPr>
          <w:tcW w:w="3969" w:type="dxa"/>
        </w:tcPr>
        <w:p w14:paraId="6FE277DC" w14:textId="6EBC465B" w:rsidR="00EE0CAE" w:rsidRDefault="00EE0CAE" w:rsidP="00162C31">
          <w:pPr>
            <w:pStyle w:val="Header"/>
            <w:jc w:val="center"/>
          </w:pPr>
        </w:p>
      </w:tc>
      <w:tc>
        <w:tcPr>
          <w:tcW w:w="3969" w:type="dxa"/>
        </w:tcPr>
        <w:p w14:paraId="412210BA" w14:textId="605CCBA7" w:rsidR="00EE0CAE" w:rsidRDefault="00EE0CAE" w:rsidP="00000CFD">
          <w:pPr>
            <w:pStyle w:val="Header"/>
            <w:ind w:right="-115"/>
            <w:jc w:val="right"/>
          </w:pPr>
        </w:p>
      </w:tc>
    </w:tr>
  </w:tbl>
  <w:p w14:paraId="1E0F0AE3" w14:textId="440894AA" w:rsidR="00EE0CAE" w:rsidRDefault="00EE0C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0E5A9" w14:textId="3987A26F" w:rsidR="00EE0CAE" w:rsidRPr="0051411E" w:rsidRDefault="00EE0CAE" w:rsidP="0051411E">
    <w:pPr>
      <w:pStyle w:val="Header"/>
      <w:jc w:val="right"/>
      <w:rPr>
        <w:b/>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E3746" w14:textId="77777777" w:rsidR="00EE0CAE" w:rsidRPr="000402B6" w:rsidRDefault="00EE0CAE" w:rsidP="000402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74317F"/>
    <w:multiLevelType w:val="hybridMultilevel"/>
    <w:tmpl w:val="866430D0"/>
    <w:lvl w:ilvl="0" w:tplc="CC4ADBDE">
      <w:start w:val="3"/>
      <w:numFmt w:val="bullet"/>
      <w:lvlText w:val="-"/>
      <w:lvlJc w:val="left"/>
      <w:pPr>
        <w:ind w:left="720" w:hanging="360"/>
      </w:pPr>
      <w:rPr>
        <w:rFonts w:ascii="Arial" w:eastAsia="SimSu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F003D0D"/>
    <w:multiLevelType w:val="hybridMultilevel"/>
    <w:tmpl w:val="AB9E50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8D8796E"/>
    <w:multiLevelType w:val="hybridMultilevel"/>
    <w:tmpl w:val="6B32C3F6"/>
    <w:lvl w:ilvl="0" w:tplc="3DDC7EB6">
      <w:start w:val="3"/>
      <w:numFmt w:val="bullet"/>
      <w:lvlText w:val="-"/>
      <w:lvlJc w:val="left"/>
      <w:pPr>
        <w:ind w:left="720" w:hanging="360"/>
      </w:pPr>
      <w:rPr>
        <w:rFonts w:ascii="Arial" w:eastAsia="SimSu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5753001"/>
    <w:multiLevelType w:val="multilevel"/>
    <w:tmpl w:val="5972051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6E2A1725"/>
    <w:multiLevelType w:val="hybridMultilevel"/>
    <w:tmpl w:val="A5E83EA4"/>
    <w:lvl w:ilvl="0" w:tplc="DC0078B2">
      <w:start w:val="4"/>
      <w:numFmt w:val="bullet"/>
      <w:lvlText w:val="-"/>
      <w:lvlJc w:val="left"/>
      <w:pPr>
        <w:ind w:left="720" w:hanging="360"/>
      </w:pPr>
      <w:rPr>
        <w:rFonts w:ascii="Arial" w:eastAsia="SimSu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0"/>
  </w:num>
  <w:num w:numId="6">
    <w:abstractNumId w:val="4"/>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pollonio, Marco (DLSLtd,RAL,TEC)">
    <w15:presenceInfo w15:providerId="AD" w15:userId="S::marco.apollonio@diamond.ac.uk::ab1d55b3-5f02-42f5-a251-6ce8ccb13a2a"/>
  </w15:person>
  <w15:person w15:author="Bakkali Taheri, Faissal (DLSLtd,RAL,TEC)">
    <w15:presenceInfo w15:providerId="AD" w15:userId="S-1-5-21-2030781433-144010450-1310660803-58667"/>
  </w15:person>
  <w15:person w15:author="Li, Ji (Oxford Uni,RAL,TEC)">
    <w15:presenceInfo w15:providerId="AD" w15:userId="S-1-5-21-2030781433-144010450-1310660803-640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fr-FR" w:vendorID="64" w:dllVersion="0" w:nlCheck="1" w:checkStyle="0"/>
  <w:activeWritingStyle w:appName="MSWord" w:lang="en-US" w:vendorID="64" w:dllVersion="0" w:nlCheck="1" w:checkStyle="0"/>
  <w:proofState w:spelling="clean" w:grammar="clean"/>
  <w:trackRevisions/>
  <w:defaultTabStop w:val="708"/>
  <w:hyphenationZone w:val="425"/>
  <w:characterSpacingControl w:val="doNotCompress"/>
  <w:hdrShapeDefaults>
    <o:shapedefaults v:ext="edit" spidmax="10241"/>
  </w:hdrShapeDefaults>
  <w:footnotePr>
    <w:numFmt w:val="chicago"/>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37A60"/>
    <w:rsid w:val="000006A3"/>
    <w:rsid w:val="00000AAC"/>
    <w:rsid w:val="00000CFD"/>
    <w:rsid w:val="0000195C"/>
    <w:rsid w:val="00001BBF"/>
    <w:rsid w:val="00003030"/>
    <w:rsid w:val="00003989"/>
    <w:rsid w:val="00003A11"/>
    <w:rsid w:val="00003BA1"/>
    <w:rsid w:val="00004402"/>
    <w:rsid w:val="000044F1"/>
    <w:rsid w:val="00005FB3"/>
    <w:rsid w:val="0000644A"/>
    <w:rsid w:val="00006E30"/>
    <w:rsid w:val="000072BB"/>
    <w:rsid w:val="00010123"/>
    <w:rsid w:val="000102EB"/>
    <w:rsid w:val="0001079B"/>
    <w:rsid w:val="0001085F"/>
    <w:rsid w:val="00010896"/>
    <w:rsid w:val="000113A0"/>
    <w:rsid w:val="000120A5"/>
    <w:rsid w:val="00012341"/>
    <w:rsid w:val="0001238E"/>
    <w:rsid w:val="0001368B"/>
    <w:rsid w:val="000138C5"/>
    <w:rsid w:val="000138E4"/>
    <w:rsid w:val="00013F71"/>
    <w:rsid w:val="00013F9B"/>
    <w:rsid w:val="00014535"/>
    <w:rsid w:val="0001514F"/>
    <w:rsid w:val="00015557"/>
    <w:rsid w:val="000156F0"/>
    <w:rsid w:val="000162F2"/>
    <w:rsid w:val="00016D54"/>
    <w:rsid w:val="00017252"/>
    <w:rsid w:val="00017812"/>
    <w:rsid w:val="00020724"/>
    <w:rsid w:val="00020DF6"/>
    <w:rsid w:val="0002166D"/>
    <w:rsid w:val="00022076"/>
    <w:rsid w:val="00022317"/>
    <w:rsid w:val="00022E9B"/>
    <w:rsid w:val="000236F0"/>
    <w:rsid w:val="00023CE1"/>
    <w:rsid w:val="000242B9"/>
    <w:rsid w:val="00024E1E"/>
    <w:rsid w:val="00025582"/>
    <w:rsid w:val="000261DD"/>
    <w:rsid w:val="0002627D"/>
    <w:rsid w:val="00026373"/>
    <w:rsid w:val="00026596"/>
    <w:rsid w:val="00026688"/>
    <w:rsid w:val="0002689C"/>
    <w:rsid w:val="0002691E"/>
    <w:rsid w:val="0002765B"/>
    <w:rsid w:val="00030384"/>
    <w:rsid w:val="0003063F"/>
    <w:rsid w:val="00031E1F"/>
    <w:rsid w:val="00031EB7"/>
    <w:rsid w:val="00032C5E"/>
    <w:rsid w:val="000334D4"/>
    <w:rsid w:val="00033608"/>
    <w:rsid w:val="00033F48"/>
    <w:rsid w:val="000345F2"/>
    <w:rsid w:val="000349A7"/>
    <w:rsid w:val="00034C20"/>
    <w:rsid w:val="00035492"/>
    <w:rsid w:val="000359A2"/>
    <w:rsid w:val="00035E33"/>
    <w:rsid w:val="00035E92"/>
    <w:rsid w:val="00036304"/>
    <w:rsid w:val="0003666F"/>
    <w:rsid w:val="00036D52"/>
    <w:rsid w:val="00036D83"/>
    <w:rsid w:val="000402B6"/>
    <w:rsid w:val="0004067C"/>
    <w:rsid w:val="00043783"/>
    <w:rsid w:val="00043822"/>
    <w:rsid w:val="0004424B"/>
    <w:rsid w:val="00044252"/>
    <w:rsid w:val="00044CD8"/>
    <w:rsid w:val="00045BD5"/>
    <w:rsid w:val="000460FA"/>
    <w:rsid w:val="00046619"/>
    <w:rsid w:val="00047957"/>
    <w:rsid w:val="000479A8"/>
    <w:rsid w:val="00047AA7"/>
    <w:rsid w:val="00047D9E"/>
    <w:rsid w:val="00050660"/>
    <w:rsid w:val="000507A0"/>
    <w:rsid w:val="00050A6B"/>
    <w:rsid w:val="00050BA3"/>
    <w:rsid w:val="00050E20"/>
    <w:rsid w:val="0005108B"/>
    <w:rsid w:val="00051A65"/>
    <w:rsid w:val="000526CB"/>
    <w:rsid w:val="00052864"/>
    <w:rsid w:val="00052B6F"/>
    <w:rsid w:val="00054C5C"/>
    <w:rsid w:val="00055D2E"/>
    <w:rsid w:val="000566DE"/>
    <w:rsid w:val="00056959"/>
    <w:rsid w:val="00056AFE"/>
    <w:rsid w:val="00057089"/>
    <w:rsid w:val="000571FD"/>
    <w:rsid w:val="0006093B"/>
    <w:rsid w:val="00060C8F"/>
    <w:rsid w:val="00060CFA"/>
    <w:rsid w:val="00060EBA"/>
    <w:rsid w:val="00060F33"/>
    <w:rsid w:val="00061107"/>
    <w:rsid w:val="00061E65"/>
    <w:rsid w:val="00062ABC"/>
    <w:rsid w:val="00063361"/>
    <w:rsid w:val="00063A90"/>
    <w:rsid w:val="000645E8"/>
    <w:rsid w:val="00064D0D"/>
    <w:rsid w:val="0006577C"/>
    <w:rsid w:val="000658FA"/>
    <w:rsid w:val="00066133"/>
    <w:rsid w:val="00066AC6"/>
    <w:rsid w:val="00067C19"/>
    <w:rsid w:val="0007091A"/>
    <w:rsid w:val="00070E00"/>
    <w:rsid w:val="0007132D"/>
    <w:rsid w:val="0007200E"/>
    <w:rsid w:val="000724B4"/>
    <w:rsid w:val="00072AA0"/>
    <w:rsid w:val="00074209"/>
    <w:rsid w:val="00074AD2"/>
    <w:rsid w:val="00074C7F"/>
    <w:rsid w:val="00075305"/>
    <w:rsid w:val="0007537C"/>
    <w:rsid w:val="00075847"/>
    <w:rsid w:val="00075C55"/>
    <w:rsid w:val="0007604C"/>
    <w:rsid w:val="00076505"/>
    <w:rsid w:val="000773DB"/>
    <w:rsid w:val="00077726"/>
    <w:rsid w:val="00077B7A"/>
    <w:rsid w:val="000812CD"/>
    <w:rsid w:val="0008143A"/>
    <w:rsid w:val="00082433"/>
    <w:rsid w:val="00082598"/>
    <w:rsid w:val="0008276F"/>
    <w:rsid w:val="00082A97"/>
    <w:rsid w:val="0008319A"/>
    <w:rsid w:val="000837F1"/>
    <w:rsid w:val="000840EE"/>
    <w:rsid w:val="000840F4"/>
    <w:rsid w:val="00084EA6"/>
    <w:rsid w:val="00085F96"/>
    <w:rsid w:val="0008657F"/>
    <w:rsid w:val="00086CEF"/>
    <w:rsid w:val="000912E6"/>
    <w:rsid w:val="00091A62"/>
    <w:rsid w:val="00091C17"/>
    <w:rsid w:val="00091FD7"/>
    <w:rsid w:val="00092186"/>
    <w:rsid w:val="00092200"/>
    <w:rsid w:val="00093BFC"/>
    <w:rsid w:val="00094010"/>
    <w:rsid w:val="00094FE6"/>
    <w:rsid w:val="00095A51"/>
    <w:rsid w:val="00095C6D"/>
    <w:rsid w:val="00095C92"/>
    <w:rsid w:val="00095F86"/>
    <w:rsid w:val="00096D20"/>
    <w:rsid w:val="0009739F"/>
    <w:rsid w:val="000973C3"/>
    <w:rsid w:val="00097D03"/>
    <w:rsid w:val="00097E58"/>
    <w:rsid w:val="00097F7C"/>
    <w:rsid w:val="000A0028"/>
    <w:rsid w:val="000A0A2F"/>
    <w:rsid w:val="000A1111"/>
    <w:rsid w:val="000A15D8"/>
    <w:rsid w:val="000A161F"/>
    <w:rsid w:val="000A2216"/>
    <w:rsid w:val="000A2664"/>
    <w:rsid w:val="000A27E1"/>
    <w:rsid w:val="000A296A"/>
    <w:rsid w:val="000A3557"/>
    <w:rsid w:val="000A3C28"/>
    <w:rsid w:val="000A4F12"/>
    <w:rsid w:val="000A562C"/>
    <w:rsid w:val="000A5652"/>
    <w:rsid w:val="000A5F74"/>
    <w:rsid w:val="000A6D27"/>
    <w:rsid w:val="000A74D5"/>
    <w:rsid w:val="000A75CD"/>
    <w:rsid w:val="000A7964"/>
    <w:rsid w:val="000B06E6"/>
    <w:rsid w:val="000B1647"/>
    <w:rsid w:val="000B180F"/>
    <w:rsid w:val="000B1EB8"/>
    <w:rsid w:val="000B200B"/>
    <w:rsid w:val="000B20E1"/>
    <w:rsid w:val="000B303E"/>
    <w:rsid w:val="000B3519"/>
    <w:rsid w:val="000B370F"/>
    <w:rsid w:val="000B474F"/>
    <w:rsid w:val="000B4A17"/>
    <w:rsid w:val="000B4C8F"/>
    <w:rsid w:val="000B5FDD"/>
    <w:rsid w:val="000B6428"/>
    <w:rsid w:val="000B699C"/>
    <w:rsid w:val="000C00FD"/>
    <w:rsid w:val="000C0810"/>
    <w:rsid w:val="000C0A7D"/>
    <w:rsid w:val="000C1764"/>
    <w:rsid w:val="000C183B"/>
    <w:rsid w:val="000C3179"/>
    <w:rsid w:val="000C3629"/>
    <w:rsid w:val="000C4EC8"/>
    <w:rsid w:val="000C504C"/>
    <w:rsid w:val="000C5BBA"/>
    <w:rsid w:val="000C63E0"/>
    <w:rsid w:val="000C6585"/>
    <w:rsid w:val="000D04A8"/>
    <w:rsid w:val="000D1209"/>
    <w:rsid w:val="000D1476"/>
    <w:rsid w:val="000D1D17"/>
    <w:rsid w:val="000D1F84"/>
    <w:rsid w:val="000D3745"/>
    <w:rsid w:val="000D440C"/>
    <w:rsid w:val="000D5977"/>
    <w:rsid w:val="000D5C03"/>
    <w:rsid w:val="000D6386"/>
    <w:rsid w:val="000D6650"/>
    <w:rsid w:val="000D67B1"/>
    <w:rsid w:val="000D694F"/>
    <w:rsid w:val="000D6F70"/>
    <w:rsid w:val="000D736C"/>
    <w:rsid w:val="000D753C"/>
    <w:rsid w:val="000D75DA"/>
    <w:rsid w:val="000E0356"/>
    <w:rsid w:val="000E1746"/>
    <w:rsid w:val="000E2EB4"/>
    <w:rsid w:val="000E3582"/>
    <w:rsid w:val="000E3E49"/>
    <w:rsid w:val="000E41E8"/>
    <w:rsid w:val="000E461E"/>
    <w:rsid w:val="000E4C98"/>
    <w:rsid w:val="000E509A"/>
    <w:rsid w:val="000E549B"/>
    <w:rsid w:val="000E5F09"/>
    <w:rsid w:val="000E6AE2"/>
    <w:rsid w:val="000E7385"/>
    <w:rsid w:val="000E7C01"/>
    <w:rsid w:val="000E7FC1"/>
    <w:rsid w:val="000F0778"/>
    <w:rsid w:val="000F094A"/>
    <w:rsid w:val="000F0E4E"/>
    <w:rsid w:val="000F150F"/>
    <w:rsid w:val="000F1F5E"/>
    <w:rsid w:val="000F278E"/>
    <w:rsid w:val="000F2825"/>
    <w:rsid w:val="000F2BD5"/>
    <w:rsid w:val="000F32B1"/>
    <w:rsid w:val="000F3C49"/>
    <w:rsid w:val="000F40B0"/>
    <w:rsid w:val="000F4102"/>
    <w:rsid w:val="000F4B9E"/>
    <w:rsid w:val="000F53BD"/>
    <w:rsid w:val="000F5998"/>
    <w:rsid w:val="000F5D3E"/>
    <w:rsid w:val="000F5F34"/>
    <w:rsid w:val="000F60B3"/>
    <w:rsid w:val="000F7484"/>
    <w:rsid w:val="001019AA"/>
    <w:rsid w:val="00101BB0"/>
    <w:rsid w:val="00101C40"/>
    <w:rsid w:val="0010254C"/>
    <w:rsid w:val="00102C33"/>
    <w:rsid w:val="001030FC"/>
    <w:rsid w:val="00103929"/>
    <w:rsid w:val="00104577"/>
    <w:rsid w:val="001048A2"/>
    <w:rsid w:val="00105191"/>
    <w:rsid w:val="00105338"/>
    <w:rsid w:val="00105AD5"/>
    <w:rsid w:val="00106941"/>
    <w:rsid w:val="00106977"/>
    <w:rsid w:val="0010785B"/>
    <w:rsid w:val="00107A24"/>
    <w:rsid w:val="00107CED"/>
    <w:rsid w:val="00110F10"/>
    <w:rsid w:val="00111179"/>
    <w:rsid w:val="0011123D"/>
    <w:rsid w:val="001114A8"/>
    <w:rsid w:val="00111D3C"/>
    <w:rsid w:val="001122B6"/>
    <w:rsid w:val="001124B2"/>
    <w:rsid w:val="00112E04"/>
    <w:rsid w:val="00112FFE"/>
    <w:rsid w:val="00114F81"/>
    <w:rsid w:val="00115ED9"/>
    <w:rsid w:val="0011607F"/>
    <w:rsid w:val="001172ED"/>
    <w:rsid w:val="00117550"/>
    <w:rsid w:val="0011773B"/>
    <w:rsid w:val="00117E33"/>
    <w:rsid w:val="00120701"/>
    <w:rsid w:val="00120958"/>
    <w:rsid w:val="00120E77"/>
    <w:rsid w:val="00122B97"/>
    <w:rsid w:val="00123037"/>
    <w:rsid w:val="0012608A"/>
    <w:rsid w:val="00126AE9"/>
    <w:rsid w:val="0012760D"/>
    <w:rsid w:val="001304DE"/>
    <w:rsid w:val="00130B0E"/>
    <w:rsid w:val="00131593"/>
    <w:rsid w:val="001318DC"/>
    <w:rsid w:val="00131B33"/>
    <w:rsid w:val="00131EAC"/>
    <w:rsid w:val="00131F08"/>
    <w:rsid w:val="001321BF"/>
    <w:rsid w:val="0013271E"/>
    <w:rsid w:val="001329D0"/>
    <w:rsid w:val="00132E2B"/>
    <w:rsid w:val="0013431B"/>
    <w:rsid w:val="0013472B"/>
    <w:rsid w:val="0013507F"/>
    <w:rsid w:val="00135B74"/>
    <w:rsid w:val="00136607"/>
    <w:rsid w:val="001372A8"/>
    <w:rsid w:val="001372B9"/>
    <w:rsid w:val="00142C22"/>
    <w:rsid w:val="00142EEF"/>
    <w:rsid w:val="001432D1"/>
    <w:rsid w:val="001436D7"/>
    <w:rsid w:val="0014407F"/>
    <w:rsid w:val="001442A4"/>
    <w:rsid w:val="00144338"/>
    <w:rsid w:val="00144DCF"/>
    <w:rsid w:val="00144F79"/>
    <w:rsid w:val="00145304"/>
    <w:rsid w:val="00145359"/>
    <w:rsid w:val="001465C6"/>
    <w:rsid w:val="00147159"/>
    <w:rsid w:val="001471DE"/>
    <w:rsid w:val="001474E6"/>
    <w:rsid w:val="0015055B"/>
    <w:rsid w:val="001514B7"/>
    <w:rsid w:val="00152531"/>
    <w:rsid w:val="00154336"/>
    <w:rsid w:val="00154602"/>
    <w:rsid w:val="001555D7"/>
    <w:rsid w:val="0015609A"/>
    <w:rsid w:val="001565C1"/>
    <w:rsid w:val="00157C00"/>
    <w:rsid w:val="00160069"/>
    <w:rsid w:val="00160259"/>
    <w:rsid w:val="001608FC"/>
    <w:rsid w:val="00161594"/>
    <w:rsid w:val="00162337"/>
    <w:rsid w:val="00162A7B"/>
    <w:rsid w:val="00162C31"/>
    <w:rsid w:val="00163B31"/>
    <w:rsid w:val="001642DF"/>
    <w:rsid w:val="00164D2E"/>
    <w:rsid w:val="00165A96"/>
    <w:rsid w:val="00165F23"/>
    <w:rsid w:val="001663FE"/>
    <w:rsid w:val="00166D50"/>
    <w:rsid w:val="00166F94"/>
    <w:rsid w:val="001677A2"/>
    <w:rsid w:val="0017017B"/>
    <w:rsid w:val="001704A0"/>
    <w:rsid w:val="00170508"/>
    <w:rsid w:val="001705ED"/>
    <w:rsid w:val="001705F3"/>
    <w:rsid w:val="00170662"/>
    <w:rsid w:val="0017167A"/>
    <w:rsid w:val="001719E0"/>
    <w:rsid w:val="00171D00"/>
    <w:rsid w:val="0017219C"/>
    <w:rsid w:val="00172845"/>
    <w:rsid w:val="001734D7"/>
    <w:rsid w:val="00174388"/>
    <w:rsid w:val="00174CAD"/>
    <w:rsid w:val="00175BFA"/>
    <w:rsid w:val="00175D58"/>
    <w:rsid w:val="00175E17"/>
    <w:rsid w:val="001762CC"/>
    <w:rsid w:val="001765EB"/>
    <w:rsid w:val="001770D4"/>
    <w:rsid w:val="001773BB"/>
    <w:rsid w:val="001778D5"/>
    <w:rsid w:val="0017796E"/>
    <w:rsid w:val="00177B68"/>
    <w:rsid w:val="00177F72"/>
    <w:rsid w:val="00177FB5"/>
    <w:rsid w:val="00177FF6"/>
    <w:rsid w:val="00181C9E"/>
    <w:rsid w:val="00183C69"/>
    <w:rsid w:val="00184515"/>
    <w:rsid w:val="0018538F"/>
    <w:rsid w:val="001861DA"/>
    <w:rsid w:val="001861F0"/>
    <w:rsid w:val="00186ACD"/>
    <w:rsid w:val="00187585"/>
    <w:rsid w:val="00187995"/>
    <w:rsid w:val="001901B9"/>
    <w:rsid w:val="0019049B"/>
    <w:rsid w:val="001904F0"/>
    <w:rsid w:val="001914DE"/>
    <w:rsid w:val="001923EC"/>
    <w:rsid w:val="001931D8"/>
    <w:rsid w:val="00193C91"/>
    <w:rsid w:val="001943EC"/>
    <w:rsid w:val="00194EE9"/>
    <w:rsid w:val="00195E33"/>
    <w:rsid w:val="001969F3"/>
    <w:rsid w:val="00197132"/>
    <w:rsid w:val="00197173"/>
    <w:rsid w:val="00197A79"/>
    <w:rsid w:val="001A017B"/>
    <w:rsid w:val="001A0341"/>
    <w:rsid w:val="001A21E5"/>
    <w:rsid w:val="001A25B2"/>
    <w:rsid w:val="001A2919"/>
    <w:rsid w:val="001A345F"/>
    <w:rsid w:val="001A482E"/>
    <w:rsid w:val="001A4D1F"/>
    <w:rsid w:val="001A50D7"/>
    <w:rsid w:val="001A5806"/>
    <w:rsid w:val="001A5A1D"/>
    <w:rsid w:val="001A6AAB"/>
    <w:rsid w:val="001B01DC"/>
    <w:rsid w:val="001B02C8"/>
    <w:rsid w:val="001B0DD0"/>
    <w:rsid w:val="001B0E30"/>
    <w:rsid w:val="001B116A"/>
    <w:rsid w:val="001B2BBA"/>
    <w:rsid w:val="001B389F"/>
    <w:rsid w:val="001B3E37"/>
    <w:rsid w:val="001B3EF1"/>
    <w:rsid w:val="001B47A7"/>
    <w:rsid w:val="001B5400"/>
    <w:rsid w:val="001B582A"/>
    <w:rsid w:val="001B5EBF"/>
    <w:rsid w:val="001B5FB2"/>
    <w:rsid w:val="001B6092"/>
    <w:rsid w:val="001B62A9"/>
    <w:rsid w:val="001B673C"/>
    <w:rsid w:val="001B6B5F"/>
    <w:rsid w:val="001B7279"/>
    <w:rsid w:val="001B72DB"/>
    <w:rsid w:val="001B772F"/>
    <w:rsid w:val="001B7DBA"/>
    <w:rsid w:val="001C041E"/>
    <w:rsid w:val="001C0529"/>
    <w:rsid w:val="001C0CBC"/>
    <w:rsid w:val="001C16B9"/>
    <w:rsid w:val="001C20B8"/>
    <w:rsid w:val="001C2141"/>
    <w:rsid w:val="001C3D84"/>
    <w:rsid w:val="001C56AF"/>
    <w:rsid w:val="001C62F5"/>
    <w:rsid w:val="001C75C8"/>
    <w:rsid w:val="001D02D8"/>
    <w:rsid w:val="001D10A6"/>
    <w:rsid w:val="001D140B"/>
    <w:rsid w:val="001D1A46"/>
    <w:rsid w:val="001D2207"/>
    <w:rsid w:val="001D3AAA"/>
    <w:rsid w:val="001D3C1B"/>
    <w:rsid w:val="001D3D95"/>
    <w:rsid w:val="001D4193"/>
    <w:rsid w:val="001D4404"/>
    <w:rsid w:val="001D496A"/>
    <w:rsid w:val="001D49EC"/>
    <w:rsid w:val="001D4C6B"/>
    <w:rsid w:val="001D4FF3"/>
    <w:rsid w:val="001D54BC"/>
    <w:rsid w:val="001D59E7"/>
    <w:rsid w:val="001D5ADD"/>
    <w:rsid w:val="001D63BF"/>
    <w:rsid w:val="001D6810"/>
    <w:rsid w:val="001D6F29"/>
    <w:rsid w:val="001D7E87"/>
    <w:rsid w:val="001E0A09"/>
    <w:rsid w:val="001E0D5F"/>
    <w:rsid w:val="001E1067"/>
    <w:rsid w:val="001E11B2"/>
    <w:rsid w:val="001E16C3"/>
    <w:rsid w:val="001E1D14"/>
    <w:rsid w:val="001E1F31"/>
    <w:rsid w:val="001E26ED"/>
    <w:rsid w:val="001E34FD"/>
    <w:rsid w:val="001E36A6"/>
    <w:rsid w:val="001E409A"/>
    <w:rsid w:val="001E53CC"/>
    <w:rsid w:val="001E5D1E"/>
    <w:rsid w:val="001E643F"/>
    <w:rsid w:val="001E6B1D"/>
    <w:rsid w:val="001E6DEE"/>
    <w:rsid w:val="001E717B"/>
    <w:rsid w:val="001F0AFE"/>
    <w:rsid w:val="001F1759"/>
    <w:rsid w:val="001F17D9"/>
    <w:rsid w:val="001F3AD5"/>
    <w:rsid w:val="001F44E3"/>
    <w:rsid w:val="001F4EF2"/>
    <w:rsid w:val="001F7A3A"/>
    <w:rsid w:val="001F7A67"/>
    <w:rsid w:val="002000C3"/>
    <w:rsid w:val="002001A5"/>
    <w:rsid w:val="0020084A"/>
    <w:rsid w:val="00200C40"/>
    <w:rsid w:val="00201927"/>
    <w:rsid w:val="00201EBE"/>
    <w:rsid w:val="002023C9"/>
    <w:rsid w:val="0020383A"/>
    <w:rsid w:val="00203B2E"/>
    <w:rsid w:val="002053F8"/>
    <w:rsid w:val="00206711"/>
    <w:rsid w:val="002074BE"/>
    <w:rsid w:val="00207869"/>
    <w:rsid w:val="00211BF0"/>
    <w:rsid w:val="00212009"/>
    <w:rsid w:val="002123F6"/>
    <w:rsid w:val="0021270C"/>
    <w:rsid w:val="00212E29"/>
    <w:rsid w:val="002132A1"/>
    <w:rsid w:val="002138B2"/>
    <w:rsid w:val="00213BB5"/>
    <w:rsid w:val="00213E69"/>
    <w:rsid w:val="002154F3"/>
    <w:rsid w:val="002154F4"/>
    <w:rsid w:val="00215C7E"/>
    <w:rsid w:val="00216721"/>
    <w:rsid w:val="00217B99"/>
    <w:rsid w:val="00217FF4"/>
    <w:rsid w:val="00220419"/>
    <w:rsid w:val="00220A77"/>
    <w:rsid w:val="002212A9"/>
    <w:rsid w:val="00221AB2"/>
    <w:rsid w:val="00221CCE"/>
    <w:rsid w:val="00221E2D"/>
    <w:rsid w:val="00222057"/>
    <w:rsid w:val="00222ACE"/>
    <w:rsid w:val="00222E25"/>
    <w:rsid w:val="00222EAB"/>
    <w:rsid w:val="0022470F"/>
    <w:rsid w:val="00224834"/>
    <w:rsid w:val="00225C82"/>
    <w:rsid w:val="002266E6"/>
    <w:rsid w:val="00230D9A"/>
    <w:rsid w:val="0023156E"/>
    <w:rsid w:val="002315D6"/>
    <w:rsid w:val="00231D30"/>
    <w:rsid w:val="0023235A"/>
    <w:rsid w:val="00233162"/>
    <w:rsid w:val="00233E34"/>
    <w:rsid w:val="00234B32"/>
    <w:rsid w:val="00236418"/>
    <w:rsid w:val="0023674A"/>
    <w:rsid w:val="0023696E"/>
    <w:rsid w:val="0023709A"/>
    <w:rsid w:val="00237257"/>
    <w:rsid w:val="00237616"/>
    <w:rsid w:val="00237987"/>
    <w:rsid w:val="00237A60"/>
    <w:rsid w:val="00240493"/>
    <w:rsid w:val="00241189"/>
    <w:rsid w:val="002421B6"/>
    <w:rsid w:val="0024265C"/>
    <w:rsid w:val="00243BA0"/>
    <w:rsid w:val="00243F62"/>
    <w:rsid w:val="00243FFD"/>
    <w:rsid w:val="00244301"/>
    <w:rsid w:val="0024454C"/>
    <w:rsid w:val="0024558F"/>
    <w:rsid w:val="00245E98"/>
    <w:rsid w:val="002466CD"/>
    <w:rsid w:val="0024677D"/>
    <w:rsid w:val="00246D07"/>
    <w:rsid w:val="00247B65"/>
    <w:rsid w:val="00247C37"/>
    <w:rsid w:val="0025001C"/>
    <w:rsid w:val="002500B6"/>
    <w:rsid w:val="002509BE"/>
    <w:rsid w:val="002509C8"/>
    <w:rsid w:val="002509F7"/>
    <w:rsid w:val="002521AA"/>
    <w:rsid w:val="00253FB1"/>
    <w:rsid w:val="002540A4"/>
    <w:rsid w:val="00254281"/>
    <w:rsid w:val="002551FE"/>
    <w:rsid w:val="002552E9"/>
    <w:rsid w:val="00255AC2"/>
    <w:rsid w:val="002563B3"/>
    <w:rsid w:val="00256694"/>
    <w:rsid w:val="00260281"/>
    <w:rsid w:val="00260617"/>
    <w:rsid w:val="002607B1"/>
    <w:rsid w:val="00260B85"/>
    <w:rsid w:val="00260C9E"/>
    <w:rsid w:val="00260FEE"/>
    <w:rsid w:val="00261771"/>
    <w:rsid w:val="00261D03"/>
    <w:rsid w:val="002633CA"/>
    <w:rsid w:val="002638D0"/>
    <w:rsid w:val="00264C83"/>
    <w:rsid w:val="00264D52"/>
    <w:rsid w:val="00264F2A"/>
    <w:rsid w:val="00264FD0"/>
    <w:rsid w:val="00265524"/>
    <w:rsid w:val="00265895"/>
    <w:rsid w:val="00266044"/>
    <w:rsid w:val="002661F8"/>
    <w:rsid w:val="00266BA1"/>
    <w:rsid w:val="00267262"/>
    <w:rsid w:val="002676C1"/>
    <w:rsid w:val="00267D03"/>
    <w:rsid w:val="00267F26"/>
    <w:rsid w:val="002703B1"/>
    <w:rsid w:val="00270BB0"/>
    <w:rsid w:val="00270EED"/>
    <w:rsid w:val="0027100C"/>
    <w:rsid w:val="00271C0E"/>
    <w:rsid w:val="002729F0"/>
    <w:rsid w:val="00272E76"/>
    <w:rsid w:val="002735AF"/>
    <w:rsid w:val="00273F4E"/>
    <w:rsid w:val="002753F7"/>
    <w:rsid w:val="00277408"/>
    <w:rsid w:val="00277CC0"/>
    <w:rsid w:val="00277D77"/>
    <w:rsid w:val="00280D5D"/>
    <w:rsid w:val="00281300"/>
    <w:rsid w:val="00283297"/>
    <w:rsid w:val="0028349E"/>
    <w:rsid w:val="002835A7"/>
    <w:rsid w:val="00283F69"/>
    <w:rsid w:val="002844DF"/>
    <w:rsid w:val="00285B8B"/>
    <w:rsid w:val="00285CC1"/>
    <w:rsid w:val="00285D01"/>
    <w:rsid w:val="0028696C"/>
    <w:rsid w:val="002877F6"/>
    <w:rsid w:val="00287C57"/>
    <w:rsid w:val="00290045"/>
    <w:rsid w:val="002900CA"/>
    <w:rsid w:val="00290518"/>
    <w:rsid w:val="00290BB0"/>
    <w:rsid w:val="00290DD3"/>
    <w:rsid w:val="002911CE"/>
    <w:rsid w:val="002913E9"/>
    <w:rsid w:val="00292212"/>
    <w:rsid w:val="002930F9"/>
    <w:rsid w:val="0029414A"/>
    <w:rsid w:val="00294251"/>
    <w:rsid w:val="00294B5F"/>
    <w:rsid w:val="00294E2D"/>
    <w:rsid w:val="0029564A"/>
    <w:rsid w:val="00295C29"/>
    <w:rsid w:val="00297028"/>
    <w:rsid w:val="00297BA9"/>
    <w:rsid w:val="00297C8B"/>
    <w:rsid w:val="002A091E"/>
    <w:rsid w:val="002A0E77"/>
    <w:rsid w:val="002A11EE"/>
    <w:rsid w:val="002A1633"/>
    <w:rsid w:val="002A29BD"/>
    <w:rsid w:val="002A2F45"/>
    <w:rsid w:val="002A3F5E"/>
    <w:rsid w:val="002A6AAB"/>
    <w:rsid w:val="002A7083"/>
    <w:rsid w:val="002A70A2"/>
    <w:rsid w:val="002A7EC4"/>
    <w:rsid w:val="002B0814"/>
    <w:rsid w:val="002B1CAD"/>
    <w:rsid w:val="002B247D"/>
    <w:rsid w:val="002B25CE"/>
    <w:rsid w:val="002B27C8"/>
    <w:rsid w:val="002B2D39"/>
    <w:rsid w:val="002B3DAE"/>
    <w:rsid w:val="002B4270"/>
    <w:rsid w:val="002B47CA"/>
    <w:rsid w:val="002B5618"/>
    <w:rsid w:val="002B5718"/>
    <w:rsid w:val="002B5891"/>
    <w:rsid w:val="002B6249"/>
    <w:rsid w:val="002B65F6"/>
    <w:rsid w:val="002B6602"/>
    <w:rsid w:val="002B7F11"/>
    <w:rsid w:val="002C0150"/>
    <w:rsid w:val="002C0C89"/>
    <w:rsid w:val="002C0D5A"/>
    <w:rsid w:val="002C151A"/>
    <w:rsid w:val="002C25B2"/>
    <w:rsid w:val="002C2F69"/>
    <w:rsid w:val="002C3031"/>
    <w:rsid w:val="002C31F7"/>
    <w:rsid w:val="002C33D7"/>
    <w:rsid w:val="002C4AF1"/>
    <w:rsid w:val="002C5723"/>
    <w:rsid w:val="002C5810"/>
    <w:rsid w:val="002C615A"/>
    <w:rsid w:val="002C668E"/>
    <w:rsid w:val="002C6A0B"/>
    <w:rsid w:val="002C6B75"/>
    <w:rsid w:val="002C75B2"/>
    <w:rsid w:val="002C7860"/>
    <w:rsid w:val="002C7C11"/>
    <w:rsid w:val="002CFCFA"/>
    <w:rsid w:val="002D02FB"/>
    <w:rsid w:val="002D03F6"/>
    <w:rsid w:val="002D0401"/>
    <w:rsid w:val="002D1082"/>
    <w:rsid w:val="002D1545"/>
    <w:rsid w:val="002D1A45"/>
    <w:rsid w:val="002D25AA"/>
    <w:rsid w:val="002D2916"/>
    <w:rsid w:val="002D2C2B"/>
    <w:rsid w:val="002D32E3"/>
    <w:rsid w:val="002D45AA"/>
    <w:rsid w:val="002D4D65"/>
    <w:rsid w:val="002D532D"/>
    <w:rsid w:val="002D53B3"/>
    <w:rsid w:val="002D5844"/>
    <w:rsid w:val="002D6A0C"/>
    <w:rsid w:val="002D6C81"/>
    <w:rsid w:val="002D710D"/>
    <w:rsid w:val="002D745A"/>
    <w:rsid w:val="002E0376"/>
    <w:rsid w:val="002E084C"/>
    <w:rsid w:val="002E0A07"/>
    <w:rsid w:val="002E0F1A"/>
    <w:rsid w:val="002E1127"/>
    <w:rsid w:val="002E1281"/>
    <w:rsid w:val="002E32F2"/>
    <w:rsid w:val="002E3506"/>
    <w:rsid w:val="002E441F"/>
    <w:rsid w:val="002E51E0"/>
    <w:rsid w:val="002E5450"/>
    <w:rsid w:val="002E5615"/>
    <w:rsid w:val="002E636E"/>
    <w:rsid w:val="002E67E3"/>
    <w:rsid w:val="002E6BC4"/>
    <w:rsid w:val="002E7417"/>
    <w:rsid w:val="002E7F91"/>
    <w:rsid w:val="002F15E4"/>
    <w:rsid w:val="002F2973"/>
    <w:rsid w:val="002F373C"/>
    <w:rsid w:val="002F3764"/>
    <w:rsid w:val="002F37C1"/>
    <w:rsid w:val="002F50F4"/>
    <w:rsid w:val="002F511F"/>
    <w:rsid w:val="002F656A"/>
    <w:rsid w:val="002F6AFD"/>
    <w:rsid w:val="002F6FFF"/>
    <w:rsid w:val="002F771F"/>
    <w:rsid w:val="003001B5"/>
    <w:rsid w:val="00300AC1"/>
    <w:rsid w:val="00300B61"/>
    <w:rsid w:val="00300F27"/>
    <w:rsid w:val="0030295E"/>
    <w:rsid w:val="00302B0A"/>
    <w:rsid w:val="00303B36"/>
    <w:rsid w:val="00303FE6"/>
    <w:rsid w:val="0030406B"/>
    <w:rsid w:val="003048BC"/>
    <w:rsid w:val="003049C1"/>
    <w:rsid w:val="00305453"/>
    <w:rsid w:val="0030580E"/>
    <w:rsid w:val="00305D0B"/>
    <w:rsid w:val="003071FA"/>
    <w:rsid w:val="0030743D"/>
    <w:rsid w:val="00307DE5"/>
    <w:rsid w:val="0031002C"/>
    <w:rsid w:val="00311B2F"/>
    <w:rsid w:val="00311CCD"/>
    <w:rsid w:val="003122BE"/>
    <w:rsid w:val="00313814"/>
    <w:rsid w:val="00314BF4"/>
    <w:rsid w:val="0031594A"/>
    <w:rsid w:val="00315A90"/>
    <w:rsid w:val="00316362"/>
    <w:rsid w:val="003206A8"/>
    <w:rsid w:val="00320C05"/>
    <w:rsid w:val="00321221"/>
    <w:rsid w:val="003212C4"/>
    <w:rsid w:val="00321D2C"/>
    <w:rsid w:val="00321DF0"/>
    <w:rsid w:val="0032408A"/>
    <w:rsid w:val="0032421F"/>
    <w:rsid w:val="003244B6"/>
    <w:rsid w:val="00325331"/>
    <w:rsid w:val="00326394"/>
    <w:rsid w:val="00326D1F"/>
    <w:rsid w:val="00326E5F"/>
    <w:rsid w:val="0032738A"/>
    <w:rsid w:val="00327F9C"/>
    <w:rsid w:val="00330192"/>
    <w:rsid w:val="003307D9"/>
    <w:rsid w:val="00331AB0"/>
    <w:rsid w:val="00331DB9"/>
    <w:rsid w:val="00333524"/>
    <w:rsid w:val="00333A9A"/>
    <w:rsid w:val="00333BFD"/>
    <w:rsid w:val="00334B39"/>
    <w:rsid w:val="003350BB"/>
    <w:rsid w:val="003358F2"/>
    <w:rsid w:val="00335BE4"/>
    <w:rsid w:val="00336A38"/>
    <w:rsid w:val="00337084"/>
    <w:rsid w:val="00337213"/>
    <w:rsid w:val="0033723D"/>
    <w:rsid w:val="0033798E"/>
    <w:rsid w:val="00337B64"/>
    <w:rsid w:val="00337F17"/>
    <w:rsid w:val="00341CAF"/>
    <w:rsid w:val="0034395B"/>
    <w:rsid w:val="00343A57"/>
    <w:rsid w:val="00343FF5"/>
    <w:rsid w:val="00345F27"/>
    <w:rsid w:val="00346519"/>
    <w:rsid w:val="00346E67"/>
    <w:rsid w:val="003472A3"/>
    <w:rsid w:val="00350471"/>
    <w:rsid w:val="003506E2"/>
    <w:rsid w:val="003508F5"/>
    <w:rsid w:val="00350DEC"/>
    <w:rsid w:val="0035153C"/>
    <w:rsid w:val="003522A6"/>
    <w:rsid w:val="003528C0"/>
    <w:rsid w:val="0035340A"/>
    <w:rsid w:val="0035419F"/>
    <w:rsid w:val="00354380"/>
    <w:rsid w:val="00354638"/>
    <w:rsid w:val="00354749"/>
    <w:rsid w:val="00355323"/>
    <w:rsid w:val="00355BFC"/>
    <w:rsid w:val="003563F5"/>
    <w:rsid w:val="003566B6"/>
    <w:rsid w:val="00357EE8"/>
    <w:rsid w:val="00357F2C"/>
    <w:rsid w:val="003603E1"/>
    <w:rsid w:val="00360687"/>
    <w:rsid w:val="00361A2B"/>
    <w:rsid w:val="003622CE"/>
    <w:rsid w:val="00362E29"/>
    <w:rsid w:val="00363026"/>
    <w:rsid w:val="00363C9A"/>
    <w:rsid w:val="003642B3"/>
    <w:rsid w:val="003649FD"/>
    <w:rsid w:val="00364D04"/>
    <w:rsid w:val="00364E67"/>
    <w:rsid w:val="0036622A"/>
    <w:rsid w:val="003663A7"/>
    <w:rsid w:val="00367280"/>
    <w:rsid w:val="0037015D"/>
    <w:rsid w:val="00370A62"/>
    <w:rsid w:val="00372276"/>
    <w:rsid w:val="003726E9"/>
    <w:rsid w:val="003726EB"/>
    <w:rsid w:val="00372ABA"/>
    <w:rsid w:val="00373F84"/>
    <w:rsid w:val="003745EE"/>
    <w:rsid w:val="00375232"/>
    <w:rsid w:val="003756C6"/>
    <w:rsid w:val="00375B78"/>
    <w:rsid w:val="0037608D"/>
    <w:rsid w:val="0037676B"/>
    <w:rsid w:val="00376887"/>
    <w:rsid w:val="00376D5B"/>
    <w:rsid w:val="00377596"/>
    <w:rsid w:val="00380539"/>
    <w:rsid w:val="00380B4C"/>
    <w:rsid w:val="00380BE4"/>
    <w:rsid w:val="00380C15"/>
    <w:rsid w:val="00381CD5"/>
    <w:rsid w:val="00382F40"/>
    <w:rsid w:val="00383215"/>
    <w:rsid w:val="003839D9"/>
    <w:rsid w:val="00383E38"/>
    <w:rsid w:val="00384BC3"/>
    <w:rsid w:val="0038665F"/>
    <w:rsid w:val="003872F9"/>
    <w:rsid w:val="00390236"/>
    <w:rsid w:val="0039034D"/>
    <w:rsid w:val="0039065B"/>
    <w:rsid w:val="00390852"/>
    <w:rsid w:val="003908CD"/>
    <w:rsid w:val="003909EF"/>
    <w:rsid w:val="00391656"/>
    <w:rsid w:val="0039177B"/>
    <w:rsid w:val="0039177C"/>
    <w:rsid w:val="00391F39"/>
    <w:rsid w:val="00392365"/>
    <w:rsid w:val="00392FE9"/>
    <w:rsid w:val="003937FB"/>
    <w:rsid w:val="00394976"/>
    <w:rsid w:val="0039576C"/>
    <w:rsid w:val="00396174"/>
    <w:rsid w:val="00397305"/>
    <w:rsid w:val="003973EF"/>
    <w:rsid w:val="00397844"/>
    <w:rsid w:val="003978B3"/>
    <w:rsid w:val="003979DF"/>
    <w:rsid w:val="00397CAD"/>
    <w:rsid w:val="00397F8D"/>
    <w:rsid w:val="003A03AD"/>
    <w:rsid w:val="003A09C5"/>
    <w:rsid w:val="003A107E"/>
    <w:rsid w:val="003A1859"/>
    <w:rsid w:val="003A2278"/>
    <w:rsid w:val="003A2679"/>
    <w:rsid w:val="003A2D26"/>
    <w:rsid w:val="003A307C"/>
    <w:rsid w:val="003A37E7"/>
    <w:rsid w:val="003A4C19"/>
    <w:rsid w:val="003A5B6D"/>
    <w:rsid w:val="003A5F19"/>
    <w:rsid w:val="003A671E"/>
    <w:rsid w:val="003A67D1"/>
    <w:rsid w:val="003A74D8"/>
    <w:rsid w:val="003A7BD7"/>
    <w:rsid w:val="003A7CD4"/>
    <w:rsid w:val="003A7D98"/>
    <w:rsid w:val="003A7EDB"/>
    <w:rsid w:val="003A7F53"/>
    <w:rsid w:val="003B0306"/>
    <w:rsid w:val="003B2920"/>
    <w:rsid w:val="003B2CCB"/>
    <w:rsid w:val="003B3035"/>
    <w:rsid w:val="003B4033"/>
    <w:rsid w:val="003B4B0E"/>
    <w:rsid w:val="003B4D88"/>
    <w:rsid w:val="003B566F"/>
    <w:rsid w:val="003B72C9"/>
    <w:rsid w:val="003B74A3"/>
    <w:rsid w:val="003B7820"/>
    <w:rsid w:val="003B7C12"/>
    <w:rsid w:val="003C0FED"/>
    <w:rsid w:val="003C2A92"/>
    <w:rsid w:val="003C2BDC"/>
    <w:rsid w:val="003C33DE"/>
    <w:rsid w:val="003C3899"/>
    <w:rsid w:val="003C438C"/>
    <w:rsid w:val="003C47CA"/>
    <w:rsid w:val="003C4803"/>
    <w:rsid w:val="003C53C1"/>
    <w:rsid w:val="003C5C50"/>
    <w:rsid w:val="003C6B11"/>
    <w:rsid w:val="003C70CA"/>
    <w:rsid w:val="003C7528"/>
    <w:rsid w:val="003C7A30"/>
    <w:rsid w:val="003D0538"/>
    <w:rsid w:val="003D056C"/>
    <w:rsid w:val="003D0CCE"/>
    <w:rsid w:val="003D0E9A"/>
    <w:rsid w:val="003D1932"/>
    <w:rsid w:val="003D1FA0"/>
    <w:rsid w:val="003D20A6"/>
    <w:rsid w:val="003D2561"/>
    <w:rsid w:val="003D2635"/>
    <w:rsid w:val="003D269E"/>
    <w:rsid w:val="003D3595"/>
    <w:rsid w:val="003D3621"/>
    <w:rsid w:val="003D379F"/>
    <w:rsid w:val="003D4702"/>
    <w:rsid w:val="003D5301"/>
    <w:rsid w:val="003D546F"/>
    <w:rsid w:val="003D5517"/>
    <w:rsid w:val="003D6507"/>
    <w:rsid w:val="003D6704"/>
    <w:rsid w:val="003D701F"/>
    <w:rsid w:val="003D7194"/>
    <w:rsid w:val="003D7DB3"/>
    <w:rsid w:val="003E00F9"/>
    <w:rsid w:val="003E14B9"/>
    <w:rsid w:val="003E1ACC"/>
    <w:rsid w:val="003E1C9D"/>
    <w:rsid w:val="003E1CA4"/>
    <w:rsid w:val="003E226E"/>
    <w:rsid w:val="003E28A5"/>
    <w:rsid w:val="003E2FF2"/>
    <w:rsid w:val="003E319C"/>
    <w:rsid w:val="003E3474"/>
    <w:rsid w:val="003E3E36"/>
    <w:rsid w:val="003E401D"/>
    <w:rsid w:val="003E47A1"/>
    <w:rsid w:val="003E48B1"/>
    <w:rsid w:val="003E53A8"/>
    <w:rsid w:val="003E5885"/>
    <w:rsid w:val="003E5B90"/>
    <w:rsid w:val="003E61D8"/>
    <w:rsid w:val="003E6641"/>
    <w:rsid w:val="003E6D97"/>
    <w:rsid w:val="003E78E9"/>
    <w:rsid w:val="003F0463"/>
    <w:rsid w:val="003F0BC3"/>
    <w:rsid w:val="003F146D"/>
    <w:rsid w:val="003F1692"/>
    <w:rsid w:val="003F1F68"/>
    <w:rsid w:val="003F217A"/>
    <w:rsid w:val="003F2F46"/>
    <w:rsid w:val="003F3EAD"/>
    <w:rsid w:val="003F49ED"/>
    <w:rsid w:val="003F5291"/>
    <w:rsid w:val="003F59C5"/>
    <w:rsid w:val="003F62B8"/>
    <w:rsid w:val="003F62CF"/>
    <w:rsid w:val="003F632E"/>
    <w:rsid w:val="003F650B"/>
    <w:rsid w:val="003F6A22"/>
    <w:rsid w:val="003F78F9"/>
    <w:rsid w:val="003F7BE9"/>
    <w:rsid w:val="003F7D45"/>
    <w:rsid w:val="00400428"/>
    <w:rsid w:val="00400569"/>
    <w:rsid w:val="004012DE"/>
    <w:rsid w:val="0040194C"/>
    <w:rsid w:val="00402675"/>
    <w:rsid w:val="00402849"/>
    <w:rsid w:val="00402ED7"/>
    <w:rsid w:val="00402F67"/>
    <w:rsid w:val="00403230"/>
    <w:rsid w:val="004037D4"/>
    <w:rsid w:val="0040489F"/>
    <w:rsid w:val="004056BD"/>
    <w:rsid w:val="00405D8E"/>
    <w:rsid w:val="004069F4"/>
    <w:rsid w:val="00407DE6"/>
    <w:rsid w:val="00407E0A"/>
    <w:rsid w:val="00411EFA"/>
    <w:rsid w:val="0041337A"/>
    <w:rsid w:val="0041496A"/>
    <w:rsid w:val="0041511E"/>
    <w:rsid w:val="004153DA"/>
    <w:rsid w:val="00415BE8"/>
    <w:rsid w:val="00415C1E"/>
    <w:rsid w:val="00415E19"/>
    <w:rsid w:val="00416061"/>
    <w:rsid w:val="0041663F"/>
    <w:rsid w:val="00417D39"/>
    <w:rsid w:val="00420A88"/>
    <w:rsid w:val="00420C67"/>
    <w:rsid w:val="0042196D"/>
    <w:rsid w:val="00421E90"/>
    <w:rsid w:val="0042238B"/>
    <w:rsid w:val="004227AF"/>
    <w:rsid w:val="00423139"/>
    <w:rsid w:val="00424945"/>
    <w:rsid w:val="00424CC6"/>
    <w:rsid w:val="0042530D"/>
    <w:rsid w:val="0042564F"/>
    <w:rsid w:val="00425ADD"/>
    <w:rsid w:val="00426DCC"/>
    <w:rsid w:val="0042702A"/>
    <w:rsid w:val="00427679"/>
    <w:rsid w:val="004277AF"/>
    <w:rsid w:val="00427E16"/>
    <w:rsid w:val="004306F5"/>
    <w:rsid w:val="004309DE"/>
    <w:rsid w:val="00430B2C"/>
    <w:rsid w:val="00430C07"/>
    <w:rsid w:val="00430F2A"/>
    <w:rsid w:val="004315C1"/>
    <w:rsid w:val="00431B11"/>
    <w:rsid w:val="004325CF"/>
    <w:rsid w:val="00433A52"/>
    <w:rsid w:val="004344AC"/>
    <w:rsid w:val="00434B2A"/>
    <w:rsid w:val="00434B99"/>
    <w:rsid w:val="004362BF"/>
    <w:rsid w:val="00436579"/>
    <w:rsid w:val="0043679E"/>
    <w:rsid w:val="004377CD"/>
    <w:rsid w:val="004379DC"/>
    <w:rsid w:val="00437F41"/>
    <w:rsid w:val="00437F6D"/>
    <w:rsid w:val="0044000A"/>
    <w:rsid w:val="00440505"/>
    <w:rsid w:val="004407A6"/>
    <w:rsid w:val="00440996"/>
    <w:rsid w:val="0044131B"/>
    <w:rsid w:val="004430AC"/>
    <w:rsid w:val="00444680"/>
    <w:rsid w:val="00444E90"/>
    <w:rsid w:val="0044568B"/>
    <w:rsid w:val="00446373"/>
    <w:rsid w:val="0044715E"/>
    <w:rsid w:val="00447643"/>
    <w:rsid w:val="004476FC"/>
    <w:rsid w:val="00447B0E"/>
    <w:rsid w:val="004502B4"/>
    <w:rsid w:val="004507DC"/>
    <w:rsid w:val="00450896"/>
    <w:rsid w:val="00450B06"/>
    <w:rsid w:val="00450BFD"/>
    <w:rsid w:val="00451CD2"/>
    <w:rsid w:val="00452C47"/>
    <w:rsid w:val="00453402"/>
    <w:rsid w:val="00453D2D"/>
    <w:rsid w:val="004547AA"/>
    <w:rsid w:val="00454BFF"/>
    <w:rsid w:val="00454FBC"/>
    <w:rsid w:val="0045592C"/>
    <w:rsid w:val="00455D2C"/>
    <w:rsid w:val="00455DD3"/>
    <w:rsid w:val="00457323"/>
    <w:rsid w:val="004601BF"/>
    <w:rsid w:val="00461B0C"/>
    <w:rsid w:val="00462FBD"/>
    <w:rsid w:val="00462FBF"/>
    <w:rsid w:val="0046324D"/>
    <w:rsid w:val="00465947"/>
    <w:rsid w:val="00465CC5"/>
    <w:rsid w:val="00465E9A"/>
    <w:rsid w:val="00465EA6"/>
    <w:rsid w:val="00465ED0"/>
    <w:rsid w:val="0046660E"/>
    <w:rsid w:val="00466816"/>
    <w:rsid w:val="00466CAF"/>
    <w:rsid w:val="00467568"/>
    <w:rsid w:val="004678F5"/>
    <w:rsid w:val="004701D9"/>
    <w:rsid w:val="004704A9"/>
    <w:rsid w:val="00470788"/>
    <w:rsid w:val="00470F2E"/>
    <w:rsid w:val="00471304"/>
    <w:rsid w:val="004718D7"/>
    <w:rsid w:val="004721EF"/>
    <w:rsid w:val="004756E8"/>
    <w:rsid w:val="004765AD"/>
    <w:rsid w:val="004813AB"/>
    <w:rsid w:val="00481435"/>
    <w:rsid w:val="00482A40"/>
    <w:rsid w:val="00482ECF"/>
    <w:rsid w:val="00483EB9"/>
    <w:rsid w:val="00484B76"/>
    <w:rsid w:val="004851D2"/>
    <w:rsid w:val="00485869"/>
    <w:rsid w:val="00485D6A"/>
    <w:rsid w:val="004864CE"/>
    <w:rsid w:val="0048658A"/>
    <w:rsid w:val="0048742E"/>
    <w:rsid w:val="00490232"/>
    <w:rsid w:val="004903F8"/>
    <w:rsid w:val="00491654"/>
    <w:rsid w:val="004918F7"/>
    <w:rsid w:val="00491F5A"/>
    <w:rsid w:val="00493F88"/>
    <w:rsid w:val="00493FAC"/>
    <w:rsid w:val="0049409C"/>
    <w:rsid w:val="00494757"/>
    <w:rsid w:val="00494914"/>
    <w:rsid w:val="00494B10"/>
    <w:rsid w:val="00495D36"/>
    <w:rsid w:val="00497BFB"/>
    <w:rsid w:val="004A0AD5"/>
    <w:rsid w:val="004A0CF7"/>
    <w:rsid w:val="004A13DF"/>
    <w:rsid w:val="004A15C4"/>
    <w:rsid w:val="004A1B6F"/>
    <w:rsid w:val="004A2D2B"/>
    <w:rsid w:val="004A4964"/>
    <w:rsid w:val="004A4B39"/>
    <w:rsid w:val="004A4CAC"/>
    <w:rsid w:val="004A5C37"/>
    <w:rsid w:val="004A628A"/>
    <w:rsid w:val="004A6CA9"/>
    <w:rsid w:val="004A6F8C"/>
    <w:rsid w:val="004A7647"/>
    <w:rsid w:val="004A781A"/>
    <w:rsid w:val="004A7BE5"/>
    <w:rsid w:val="004A7CDE"/>
    <w:rsid w:val="004B02C2"/>
    <w:rsid w:val="004B0B5A"/>
    <w:rsid w:val="004B0D2D"/>
    <w:rsid w:val="004B10D9"/>
    <w:rsid w:val="004B36CE"/>
    <w:rsid w:val="004B403D"/>
    <w:rsid w:val="004B4735"/>
    <w:rsid w:val="004B4AF5"/>
    <w:rsid w:val="004B5169"/>
    <w:rsid w:val="004B5829"/>
    <w:rsid w:val="004B58D5"/>
    <w:rsid w:val="004B5C47"/>
    <w:rsid w:val="004B6238"/>
    <w:rsid w:val="004B689F"/>
    <w:rsid w:val="004B72CE"/>
    <w:rsid w:val="004B7AD0"/>
    <w:rsid w:val="004B7B04"/>
    <w:rsid w:val="004B7E79"/>
    <w:rsid w:val="004C0752"/>
    <w:rsid w:val="004C179D"/>
    <w:rsid w:val="004C1A21"/>
    <w:rsid w:val="004C2A85"/>
    <w:rsid w:val="004C318D"/>
    <w:rsid w:val="004C4B5C"/>
    <w:rsid w:val="004C4BB8"/>
    <w:rsid w:val="004C4D10"/>
    <w:rsid w:val="004C4EE4"/>
    <w:rsid w:val="004C5539"/>
    <w:rsid w:val="004C61EF"/>
    <w:rsid w:val="004C7C6E"/>
    <w:rsid w:val="004C7F1F"/>
    <w:rsid w:val="004D065D"/>
    <w:rsid w:val="004D0A41"/>
    <w:rsid w:val="004D1327"/>
    <w:rsid w:val="004D1350"/>
    <w:rsid w:val="004D1791"/>
    <w:rsid w:val="004D2907"/>
    <w:rsid w:val="004D29A5"/>
    <w:rsid w:val="004D2BC6"/>
    <w:rsid w:val="004D3081"/>
    <w:rsid w:val="004D357E"/>
    <w:rsid w:val="004D3A93"/>
    <w:rsid w:val="004D3ED9"/>
    <w:rsid w:val="004D3F83"/>
    <w:rsid w:val="004D4360"/>
    <w:rsid w:val="004D77A8"/>
    <w:rsid w:val="004D788D"/>
    <w:rsid w:val="004E02BA"/>
    <w:rsid w:val="004E0E43"/>
    <w:rsid w:val="004E0EBF"/>
    <w:rsid w:val="004E196C"/>
    <w:rsid w:val="004E22F0"/>
    <w:rsid w:val="004E26EE"/>
    <w:rsid w:val="004E37BE"/>
    <w:rsid w:val="004E38FB"/>
    <w:rsid w:val="004E3D9B"/>
    <w:rsid w:val="004E41AF"/>
    <w:rsid w:val="004E61B3"/>
    <w:rsid w:val="004E6687"/>
    <w:rsid w:val="004E68DD"/>
    <w:rsid w:val="004E6F49"/>
    <w:rsid w:val="004E792D"/>
    <w:rsid w:val="004E7B33"/>
    <w:rsid w:val="004F18CD"/>
    <w:rsid w:val="004F19B3"/>
    <w:rsid w:val="004F1A2B"/>
    <w:rsid w:val="004F2EB1"/>
    <w:rsid w:val="004F336B"/>
    <w:rsid w:val="004F3635"/>
    <w:rsid w:val="004F4430"/>
    <w:rsid w:val="004F4DE2"/>
    <w:rsid w:val="004F5799"/>
    <w:rsid w:val="004F594C"/>
    <w:rsid w:val="004F6423"/>
    <w:rsid w:val="004F665E"/>
    <w:rsid w:val="004F732B"/>
    <w:rsid w:val="004F79C4"/>
    <w:rsid w:val="004F7F7E"/>
    <w:rsid w:val="005003A6"/>
    <w:rsid w:val="00500485"/>
    <w:rsid w:val="0050050A"/>
    <w:rsid w:val="005006FB"/>
    <w:rsid w:val="005010D2"/>
    <w:rsid w:val="0050148C"/>
    <w:rsid w:val="0050160C"/>
    <w:rsid w:val="00502CBD"/>
    <w:rsid w:val="00502F74"/>
    <w:rsid w:val="0050436A"/>
    <w:rsid w:val="0050498C"/>
    <w:rsid w:val="00504E50"/>
    <w:rsid w:val="005056A7"/>
    <w:rsid w:val="005056E0"/>
    <w:rsid w:val="005058A6"/>
    <w:rsid w:val="005059C9"/>
    <w:rsid w:val="0050654D"/>
    <w:rsid w:val="005067C1"/>
    <w:rsid w:val="00506DE0"/>
    <w:rsid w:val="00507472"/>
    <w:rsid w:val="0051059B"/>
    <w:rsid w:val="00511251"/>
    <w:rsid w:val="005126A6"/>
    <w:rsid w:val="005128A6"/>
    <w:rsid w:val="00512F69"/>
    <w:rsid w:val="0051411E"/>
    <w:rsid w:val="00514131"/>
    <w:rsid w:val="00514A01"/>
    <w:rsid w:val="00514C93"/>
    <w:rsid w:val="005151FF"/>
    <w:rsid w:val="00515640"/>
    <w:rsid w:val="0051569D"/>
    <w:rsid w:val="00515927"/>
    <w:rsid w:val="00517F9A"/>
    <w:rsid w:val="005204FF"/>
    <w:rsid w:val="0052103D"/>
    <w:rsid w:val="00521B61"/>
    <w:rsid w:val="00521ECB"/>
    <w:rsid w:val="00521ED8"/>
    <w:rsid w:val="00522CC9"/>
    <w:rsid w:val="00523016"/>
    <w:rsid w:val="00523160"/>
    <w:rsid w:val="0052396D"/>
    <w:rsid w:val="005244EA"/>
    <w:rsid w:val="005249BC"/>
    <w:rsid w:val="005249DE"/>
    <w:rsid w:val="00524B5B"/>
    <w:rsid w:val="005254D0"/>
    <w:rsid w:val="00525AE3"/>
    <w:rsid w:val="00525FAD"/>
    <w:rsid w:val="00526A6C"/>
    <w:rsid w:val="00526E11"/>
    <w:rsid w:val="00526E19"/>
    <w:rsid w:val="005276ED"/>
    <w:rsid w:val="00527B07"/>
    <w:rsid w:val="0053013C"/>
    <w:rsid w:val="0053070C"/>
    <w:rsid w:val="005312F9"/>
    <w:rsid w:val="005319CD"/>
    <w:rsid w:val="00531CCA"/>
    <w:rsid w:val="00532174"/>
    <w:rsid w:val="00532A2F"/>
    <w:rsid w:val="00533CA9"/>
    <w:rsid w:val="00534397"/>
    <w:rsid w:val="00534DCC"/>
    <w:rsid w:val="00536BA6"/>
    <w:rsid w:val="0053716E"/>
    <w:rsid w:val="0053757B"/>
    <w:rsid w:val="00537CD3"/>
    <w:rsid w:val="0054053E"/>
    <w:rsid w:val="00540CBF"/>
    <w:rsid w:val="0054154F"/>
    <w:rsid w:val="00542EC4"/>
    <w:rsid w:val="005430CA"/>
    <w:rsid w:val="0054347D"/>
    <w:rsid w:val="005440B3"/>
    <w:rsid w:val="005440E8"/>
    <w:rsid w:val="00545434"/>
    <w:rsid w:val="00545B17"/>
    <w:rsid w:val="00545CAD"/>
    <w:rsid w:val="005460A3"/>
    <w:rsid w:val="00546691"/>
    <w:rsid w:val="00546D1F"/>
    <w:rsid w:val="00547123"/>
    <w:rsid w:val="0054759C"/>
    <w:rsid w:val="00550293"/>
    <w:rsid w:val="00550F57"/>
    <w:rsid w:val="00552B4A"/>
    <w:rsid w:val="0055351D"/>
    <w:rsid w:val="00553722"/>
    <w:rsid w:val="00553C2C"/>
    <w:rsid w:val="00554AE7"/>
    <w:rsid w:val="00554D0B"/>
    <w:rsid w:val="00555479"/>
    <w:rsid w:val="0055677D"/>
    <w:rsid w:val="00556C36"/>
    <w:rsid w:val="005576D2"/>
    <w:rsid w:val="00557944"/>
    <w:rsid w:val="00560111"/>
    <w:rsid w:val="00560175"/>
    <w:rsid w:val="0056028C"/>
    <w:rsid w:val="0056033D"/>
    <w:rsid w:val="005606D1"/>
    <w:rsid w:val="00560E9D"/>
    <w:rsid w:val="0056134C"/>
    <w:rsid w:val="005613B9"/>
    <w:rsid w:val="0056241F"/>
    <w:rsid w:val="00562601"/>
    <w:rsid w:val="00562AE8"/>
    <w:rsid w:val="00562FBD"/>
    <w:rsid w:val="005637F8"/>
    <w:rsid w:val="00563934"/>
    <w:rsid w:val="005653B1"/>
    <w:rsid w:val="00566D4A"/>
    <w:rsid w:val="005673F4"/>
    <w:rsid w:val="00570190"/>
    <w:rsid w:val="00570D3D"/>
    <w:rsid w:val="005730FB"/>
    <w:rsid w:val="0057461C"/>
    <w:rsid w:val="00574FF9"/>
    <w:rsid w:val="005751CC"/>
    <w:rsid w:val="00575EED"/>
    <w:rsid w:val="005763DF"/>
    <w:rsid w:val="00577378"/>
    <w:rsid w:val="00581BA7"/>
    <w:rsid w:val="00582052"/>
    <w:rsid w:val="00582A15"/>
    <w:rsid w:val="005840F7"/>
    <w:rsid w:val="005858B5"/>
    <w:rsid w:val="00585ABA"/>
    <w:rsid w:val="00585DFB"/>
    <w:rsid w:val="00586897"/>
    <w:rsid w:val="00586B82"/>
    <w:rsid w:val="00586BE5"/>
    <w:rsid w:val="00586C27"/>
    <w:rsid w:val="005876FC"/>
    <w:rsid w:val="00587791"/>
    <w:rsid w:val="00591305"/>
    <w:rsid w:val="00591756"/>
    <w:rsid w:val="00593ED2"/>
    <w:rsid w:val="00594073"/>
    <w:rsid w:val="00594D82"/>
    <w:rsid w:val="00595E5B"/>
    <w:rsid w:val="00596920"/>
    <w:rsid w:val="00596AE0"/>
    <w:rsid w:val="00596E5A"/>
    <w:rsid w:val="00597162"/>
    <w:rsid w:val="005972D3"/>
    <w:rsid w:val="00597317"/>
    <w:rsid w:val="0059766F"/>
    <w:rsid w:val="005A050F"/>
    <w:rsid w:val="005A05F7"/>
    <w:rsid w:val="005A0C8A"/>
    <w:rsid w:val="005A0E5B"/>
    <w:rsid w:val="005A1058"/>
    <w:rsid w:val="005A231A"/>
    <w:rsid w:val="005A268B"/>
    <w:rsid w:val="005A2AF2"/>
    <w:rsid w:val="005A3591"/>
    <w:rsid w:val="005A5A05"/>
    <w:rsid w:val="005A5A7D"/>
    <w:rsid w:val="005A5D36"/>
    <w:rsid w:val="005A64B1"/>
    <w:rsid w:val="005A662C"/>
    <w:rsid w:val="005A6891"/>
    <w:rsid w:val="005A6D7B"/>
    <w:rsid w:val="005B0BE2"/>
    <w:rsid w:val="005B36B6"/>
    <w:rsid w:val="005B3E3D"/>
    <w:rsid w:val="005B417A"/>
    <w:rsid w:val="005B521A"/>
    <w:rsid w:val="005B572F"/>
    <w:rsid w:val="005B6141"/>
    <w:rsid w:val="005B709C"/>
    <w:rsid w:val="005B773D"/>
    <w:rsid w:val="005B7955"/>
    <w:rsid w:val="005B7B1F"/>
    <w:rsid w:val="005B7B5B"/>
    <w:rsid w:val="005B7F3B"/>
    <w:rsid w:val="005B7FE9"/>
    <w:rsid w:val="005C041E"/>
    <w:rsid w:val="005C0A37"/>
    <w:rsid w:val="005C0EBE"/>
    <w:rsid w:val="005C1536"/>
    <w:rsid w:val="005C193E"/>
    <w:rsid w:val="005C1A9F"/>
    <w:rsid w:val="005C1F24"/>
    <w:rsid w:val="005C2621"/>
    <w:rsid w:val="005C3457"/>
    <w:rsid w:val="005C356D"/>
    <w:rsid w:val="005C36B0"/>
    <w:rsid w:val="005C3757"/>
    <w:rsid w:val="005C39BB"/>
    <w:rsid w:val="005C49C9"/>
    <w:rsid w:val="005C54CB"/>
    <w:rsid w:val="005C5A6A"/>
    <w:rsid w:val="005C636F"/>
    <w:rsid w:val="005C6377"/>
    <w:rsid w:val="005C6B72"/>
    <w:rsid w:val="005C75F7"/>
    <w:rsid w:val="005C7BA5"/>
    <w:rsid w:val="005C7C17"/>
    <w:rsid w:val="005D068A"/>
    <w:rsid w:val="005D09DB"/>
    <w:rsid w:val="005D0D2C"/>
    <w:rsid w:val="005D1AB0"/>
    <w:rsid w:val="005D1E56"/>
    <w:rsid w:val="005D2222"/>
    <w:rsid w:val="005D223A"/>
    <w:rsid w:val="005D25D8"/>
    <w:rsid w:val="005D338B"/>
    <w:rsid w:val="005D35D3"/>
    <w:rsid w:val="005D3717"/>
    <w:rsid w:val="005D3EC5"/>
    <w:rsid w:val="005D40D2"/>
    <w:rsid w:val="005D4629"/>
    <w:rsid w:val="005D4ED1"/>
    <w:rsid w:val="005D5007"/>
    <w:rsid w:val="005D5D33"/>
    <w:rsid w:val="005D70CF"/>
    <w:rsid w:val="005D7217"/>
    <w:rsid w:val="005D76C2"/>
    <w:rsid w:val="005D7AE7"/>
    <w:rsid w:val="005D7D0E"/>
    <w:rsid w:val="005E0592"/>
    <w:rsid w:val="005E35A4"/>
    <w:rsid w:val="005E3C0D"/>
    <w:rsid w:val="005E4329"/>
    <w:rsid w:val="005E4823"/>
    <w:rsid w:val="005E48E1"/>
    <w:rsid w:val="005E529A"/>
    <w:rsid w:val="005E530E"/>
    <w:rsid w:val="005E68A2"/>
    <w:rsid w:val="005E6FFE"/>
    <w:rsid w:val="005E70C1"/>
    <w:rsid w:val="005E79A9"/>
    <w:rsid w:val="005E7D73"/>
    <w:rsid w:val="005F04CD"/>
    <w:rsid w:val="005F1112"/>
    <w:rsid w:val="005F19D7"/>
    <w:rsid w:val="005F1F14"/>
    <w:rsid w:val="005F1FC2"/>
    <w:rsid w:val="005F2A02"/>
    <w:rsid w:val="005F2ADE"/>
    <w:rsid w:val="005F2F42"/>
    <w:rsid w:val="005F3402"/>
    <w:rsid w:val="005F3412"/>
    <w:rsid w:val="005F36E0"/>
    <w:rsid w:val="005F37E1"/>
    <w:rsid w:val="005F3ED8"/>
    <w:rsid w:val="005F420D"/>
    <w:rsid w:val="005F43F7"/>
    <w:rsid w:val="005F4BF3"/>
    <w:rsid w:val="005F4DD6"/>
    <w:rsid w:val="005F4ED1"/>
    <w:rsid w:val="005F697E"/>
    <w:rsid w:val="005F6EAB"/>
    <w:rsid w:val="0060115F"/>
    <w:rsid w:val="006011D1"/>
    <w:rsid w:val="006011F4"/>
    <w:rsid w:val="006019F0"/>
    <w:rsid w:val="00601A29"/>
    <w:rsid w:val="0060241F"/>
    <w:rsid w:val="006025D3"/>
    <w:rsid w:val="0060265E"/>
    <w:rsid w:val="0060290E"/>
    <w:rsid w:val="0060377C"/>
    <w:rsid w:val="006038F5"/>
    <w:rsid w:val="00605A44"/>
    <w:rsid w:val="0060601D"/>
    <w:rsid w:val="00606A92"/>
    <w:rsid w:val="00606CCD"/>
    <w:rsid w:val="00606E23"/>
    <w:rsid w:val="00606FB7"/>
    <w:rsid w:val="006107D8"/>
    <w:rsid w:val="00610889"/>
    <w:rsid w:val="00610DEF"/>
    <w:rsid w:val="00611126"/>
    <w:rsid w:val="0061192F"/>
    <w:rsid w:val="00611990"/>
    <w:rsid w:val="00611D07"/>
    <w:rsid w:val="00614899"/>
    <w:rsid w:val="00614B00"/>
    <w:rsid w:val="00614CB1"/>
    <w:rsid w:val="0061511B"/>
    <w:rsid w:val="006152C4"/>
    <w:rsid w:val="00615BB7"/>
    <w:rsid w:val="00617E4E"/>
    <w:rsid w:val="006204D2"/>
    <w:rsid w:val="00620AC9"/>
    <w:rsid w:val="006211D7"/>
    <w:rsid w:val="00621746"/>
    <w:rsid w:val="00621B5A"/>
    <w:rsid w:val="00621C4B"/>
    <w:rsid w:val="00623745"/>
    <w:rsid w:val="00623DC9"/>
    <w:rsid w:val="006241F3"/>
    <w:rsid w:val="00624982"/>
    <w:rsid w:val="00624AE5"/>
    <w:rsid w:val="006259A3"/>
    <w:rsid w:val="00625A96"/>
    <w:rsid w:val="00625AFD"/>
    <w:rsid w:val="006265DE"/>
    <w:rsid w:val="006266E4"/>
    <w:rsid w:val="006270EA"/>
    <w:rsid w:val="00630279"/>
    <w:rsid w:val="0063142B"/>
    <w:rsid w:val="00631BE2"/>
    <w:rsid w:val="00632238"/>
    <w:rsid w:val="00633691"/>
    <w:rsid w:val="00633CA3"/>
    <w:rsid w:val="00634CB9"/>
    <w:rsid w:val="00636202"/>
    <w:rsid w:val="006365F3"/>
    <w:rsid w:val="0063739C"/>
    <w:rsid w:val="0063758B"/>
    <w:rsid w:val="006376C3"/>
    <w:rsid w:val="00637AB4"/>
    <w:rsid w:val="0064190D"/>
    <w:rsid w:val="00641F75"/>
    <w:rsid w:val="00642315"/>
    <w:rsid w:val="006423E4"/>
    <w:rsid w:val="006451C1"/>
    <w:rsid w:val="006452B5"/>
    <w:rsid w:val="006454DD"/>
    <w:rsid w:val="006458F8"/>
    <w:rsid w:val="00645E57"/>
    <w:rsid w:val="006468D8"/>
    <w:rsid w:val="0064723B"/>
    <w:rsid w:val="0065139F"/>
    <w:rsid w:val="0065208A"/>
    <w:rsid w:val="00652C13"/>
    <w:rsid w:val="00653766"/>
    <w:rsid w:val="00653E99"/>
    <w:rsid w:val="0065450C"/>
    <w:rsid w:val="006562D7"/>
    <w:rsid w:val="00656E2B"/>
    <w:rsid w:val="00657331"/>
    <w:rsid w:val="00657872"/>
    <w:rsid w:val="00660DA5"/>
    <w:rsid w:val="00661736"/>
    <w:rsid w:val="00662884"/>
    <w:rsid w:val="006628F2"/>
    <w:rsid w:val="00662D4A"/>
    <w:rsid w:val="00662E69"/>
    <w:rsid w:val="0066406F"/>
    <w:rsid w:val="0066424B"/>
    <w:rsid w:val="006642FD"/>
    <w:rsid w:val="00664C70"/>
    <w:rsid w:val="00665860"/>
    <w:rsid w:val="00665DB4"/>
    <w:rsid w:val="00666515"/>
    <w:rsid w:val="00666582"/>
    <w:rsid w:val="00667349"/>
    <w:rsid w:val="006676EA"/>
    <w:rsid w:val="00667BC8"/>
    <w:rsid w:val="00667E25"/>
    <w:rsid w:val="006710AE"/>
    <w:rsid w:val="0067291E"/>
    <w:rsid w:val="00673041"/>
    <w:rsid w:val="00673393"/>
    <w:rsid w:val="00674296"/>
    <w:rsid w:val="00674631"/>
    <w:rsid w:val="00676315"/>
    <w:rsid w:val="00676DA3"/>
    <w:rsid w:val="00676FCD"/>
    <w:rsid w:val="0067712A"/>
    <w:rsid w:val="006772C3"/>
    <w:rsid w:val="00677A40"/>
    <w:rsid w:val="00677CBF"/>
    <w:rsid w:val="0068086A"/>
    <w:rsid w:val="00680A5E"/>
    <w:rsid w:val="00681C0F"/>
    <w:rsid w:val="0068280E"/>
    <w:rsid w:val="0068288A"/>
    <w:rsid w:val="006833DC"/>
    <w:rsid w:val="00683C7E"/>
    <w:rsid w:val="00683FD7"/>
    <w:rsid w:val="00683FFA"/>
    <w:rsid w:val="0068457F"/>
    <w:rsid w:val="00685570"/>
    <w:rsid w:val="0068570C"/>
    <w:rsid w:val="00685825"/>
    <w:rsid w:val="00685973"/>
    <w:rsid w:val="00685E78"/>
    <w:rsid w:val="00686121"/>
    <w:rsid w:val="00687CFA"/>
    <w:rsid w:val="00687F31"/>
    <w:rsid w:val="006916C3"/>
    <w:rsid w:val="00691C05"/>
    <w:rsid w:val="00692570"/>
    <w:rsid w:val="006948C4"/>
    <w:rsid w:val="006949BC"/>
    <w:rsid w:val="00694C33"/>
    <w:rsid w:val="00694E4D"/>
    <w:rsid w:val="006955E7"/>
    <w:rsid w:val="00695B6C"/>
    <w:rsid w:val="00696414"/>
    <w:rsid w:val="006970C6"/>
    <w:rsid w:val="00697527"/>
    <w:rsid w:val="00697CF5"/>
    <w:rsid w:val="006A2222"/>
    <w:rsid w:val="006A29A4"/>
    <w:rsid w:val="006A2AF7"/>
    <w:rsid w:val="006A3499"/>
    <w:rsid w:val="006A380E"/>
    <w:rsid w:val="006A3FEF"/>
    <w:rsid w:val="006A415F"/>
    <w:rsid w:val="006A4215"/>
    <w:rsid w:val="006A482D"/>
    <w:rsid w:val="006A4B0D"/>
    <w:rsid w:val="006A4E2E"/>
    <w:rsid w:val="006A6102"/>
    <w:rsid w:val="006A767F"/>
    <w:rsid w:val="006A783F"/>
    <w:rsid w:val="006B0215"/>
    <w:rsid w:val="006B0CFE"/>
    <w:rsid w:val="006B0EB2"/>
    <w:rsid w:val="006B1503"/>
    <w:rsid w:val="006B2219"/>
    <w:rsid w:val="006B24BF"/>
    <w:rsid w:val="006B2CC6"/>
    <w:rsid w:val="006B36C9"/>
    <w:rsid w:val="006B44F2"/>
    <w:rsid w:val="006B5155"/>
    <w:rsid w:val="006B551C"/>
    <w:rsid w:val="006B59DA"/>
    <w:rsid w:val="006B63D9"/>
    <w:rsid w:val="006B6A6E"/>
    <w:rsid w:val="006B716A"/>
    <w:rsid w:val="006B7797"/>
    <w:rsid w:val="006B79FA"/>
    <w:rsid w:val="006C0619"/>
    <w:rsid w:val="006C0E59"/>
    <w:rsid w:val="006C0F95"/>
    <w:rsid w:val="006C24BD"/>
    <w:rsid w:val="006C332A"/>
    <w:rsid w:val="006C3BC5"/>
    <w:rsid w:val="006C3F02"/>
    <w:rsid w:val="006C4496"/>
    <w:rsid w:val="006C4D0E"/>
    <w:rsid w:val="006C4FA8"/>
    <w:rsid w:val="006C6ECF"/>
    <w:rsid w:val="006C749D"/>
    <w:rsid w:val="006C787E"/>
    <w:rsid w:val="006C7981"/>
    <w:rsid w:val="006C7CE1"/>
    <w:rsid w:val="006D003B"/>
    <w:rsid w:val="006D012C"/>
    <w:rsid w:val="006D03BB"/>
    <w:rsid w:val="006D0B8A"/>
    <w:rsid w:val="006D0F5D"/>
    <w:rsid w:val="006D1147"/>
    <w:rsid w:val="006D1774"/>
    <w:rsid w:val="006D1F2D"/>
    <w:rsid w:val="006D1F6B"/>
    <w:rsid w:val="006D2D13"/>
    <w:rsid w:val="006D3508"/>
    <w:rsid w:val="006D4B8E"/>
    <w:rsid w:val="006D4E18"/>
    <w:rsid w:val="006D5828"/>
    <w:rsid w:val="006D58CD"/>
    <w:rsid w:val="006D66D0"/>
    <w:rsid w:val="006D6C7E"/>
    <w:rsid w:val="006D764C"/>
    <w:rsid w:val="006D791A"/>
    <w:rsid w:val="006D7B58"/>
    <w:rsid w:val="006E10B0"/>
    <w:rsid w:val="006E146B"/>
    <w:rsid w:val="006E1A01"/>
    <w:rsid w:val="006E4606"/>
    <w:rsid w:val="006E51E5"/>
    <w:rsid w:val="006E52A4"/>
    <w:rsid w:val="006E548E"/>
    <w:rsid w:val="006E5B01"/>
    <w:rsid w:val="006E6048"/>
    <w:rsid w:val="006E68DB"/>
    <w:rsid w:val="006E732A"/>
    <w:rsid w:val="006F00DC"/>
    <w:rsid w:val="006F1F6A"/>
    <w:rsid w:val="006F27B5"/>
    <w:rsid w:val="006F27D2"/>
    <w:rsid w:val="006F29B2"/>
    <w:rsid w:val="006F3362"/>
    <w:rsid w:val="006F3AAD"/>
    <w:rsid w:val="006F423C"/>
    <w:rsid w:val="006F59A0"/>
    <w:rsid w:val="006F5EE7"/>
    <w:rsid w:val="006F6350"/>
    <w:rsid w:val="006F6713"/>
    <w:rsid w:val="006F6AFD"/>
    <w:rsid w:val="006F75A1"/>
    <w:rsid w:val="007012DD"/>
    <w:rsid w:val="007013BA"/>
    <w:rsid w:val="00701FBA"/>
    <w:rsid w:val="00702CFB"/>
    <w:rsid w:val="00702EA7"/>
    <w:rsid w:val="007040FA"/>
    <w:rsid w:val="007042E0"/>
    <w:rsid w:val="00704B78"/>
    <w:rsid w:val="007054BF"/>
    <w:rsid w:val="0070594D"/>
    <w:rsid w:val="007059F6"/>
    <w:rsid w:val="00705CEB"/>
    <w:rsid w:val="0070627B"/>
    <w:rsid w:val="007062ED"/>
    <w:rsid w:val="00706720"/>
    <w:rsid w:val="00706FBE"/>
    <w:rsid w:val="007076F7"/>
    <w:rsid w:val="00707D83"/>
    <w:rsid w:val="00710181"/>
    <w:rsid w:val="0071108F"/>
    <w:rsid w:val="0071137D"/>
    <w:rsid w:val="00711C7C"/>
    <w:rsid w:val="0071238E"/>
    <w:rsid w:val="0071275D"/>
    <w:rsid w:val="00712C48"/>
    <w:rsid w:val="00712E02"/>
    <w:rsid w:val="00712EEC"/>
    <w:rsid w:val="00713C00"/>
    <w:rsid w:val="00713D17"/>
    <w:rsid w:val="00713E3B"/>
    <w:rsid w:val="0071523F"/>
    <w:rsid w:val="00715441"/>
    <w:rsid w:val="00715A8A"/>
    <w:rsid w:val="00715CFD"/>
    <w:rsid w:val="00716B25"/>
    <w:rsid w:val="007175F6"/>
    <w:rsid w:val="007179FB"/>
    <w:rsid w:val="007205B8"/>
    <w:rsid w:val="0072077D"/>
    <w:rsid w:val="00720BEC"/>
    <w:rsid w:val="00720C63"/>
    <w:rsid w:val="00721198"/>
    <w:rsid w:val="00721233"/>
    <w:rsid w:val="00721C0A"/>
    <w:rsid w:val="00721CCF"/>
    <w:rsid w:val="007221F2"/>
    <w:rsid w:val="00722356"/>
    <w:rsid w:val="007223B0"/>
    <w:rsid w:val="00722696"/>
    <w:rsid w:val="00722DB7"/>
    <w:rsid w:val="007230AB"/>
    <w:rsid w:val="00724281"/>
    <w:rsid w:val="00724BE8"/>
    <w:rsid w:val="00724F8D"/>
    <w:rsid w:val="00725832"/>
    <w:rsid w:val="00725A74"/>
    <w:rsid w:val="00726203"/>
    <w:rsid w:val="00726D87"/>
    <w:rsid w:val="00726D92"/>
    <w:rsid w:val="00727C2D"/>
    <w:rsid w:val="00730111"/>
    <w:rsid w:val="00730DA0"/>
    <w:rsid w:val="00730E8B"/>
    <w:rsid w:val="00731504"/>
    <w:rsid w:val="00731E7C"/>
    <w:rsid w:val="00732D60"/>
    <w:rsid w:val="007345A6"/>
    <w:rsid w:val="00734821"/>
    <w:rsid w:val="00734AF6"/>
    <w:rsid w:val="00734C2E"/>
    <w:rsid w:val="00735411"/>
    <w:rsid w:val="007354D1"/>
    <w:rsid w:val="00736999"/>
    <w:rsid w:val="00736B93"/>
    <w:rsid w:val="00736E87"/>
    <w:rsid w:val="007374AE"/>
    <w:rsid w:val="00737962"/>
    <w:rsid w:val="00737AAB"/>
    <w:rsid w:val="00737B32"/>
    <w:rsid w:val="00737B94"/>
    <w:rsid w:val="00740822"/>
    <w:rsid w:val="0074152E"/>
    <w:rsid w:val="00741660"/>
    <w:rsid w:val="00741BCF"/>
    <w:rsid w:val="00742530"/>
    <w:rsid w:val="00742BC0"/>
    <w:rsid w:val="00743003"/>
    <w:rsid w:val="00743302"/>
    <w:rsid w:val="00745565"/>
    <w:rsid w:val="00746D41"/>
    <w:rsid w:val="00746E05"/>
    <w:rsid w:val="00746F31"/>
    <w:rsid w:val="00747E66"/>
    <w:rsid w:val="0075079D"/>
    <w:rsid w:val="00750912"/>
    <w:rsid w:val="007513E5"/>
    <w:rsid w:val="00751451"/>
    <w:rsid w:val="00751E3D"/>
    <w:rsid w:val="00751FE7"/>
    <w:rsid w:val="00753891"/>
    <w:rsid w:val="00754588"/>
    <w:rsid w:val="00755134"/>
    <w:rsid w:val="0075528F"/>
    <w:rsid w:val="007552E0"/>
    <w:rsid w:val="0075565D"/>
    <w:rsid w:val="00756789"/>
    <w:rsid w:val="00756ABE"/>
    <w:rsid w:val="007575AC"/>
    <w:rsid w:val="00761531"/>
    <w:rsid w:val="0076176B"/>
    <w:rsid w:val="00762354"/>
    <w:rsid w:val="007625C5"/>
    <w:rsid w:val="0076373F"/>
    <w:rsid w:val="0076380C"/>
    <w:rsid w:val="00763A5D"/>
    <w:rsid w:val="007642F3"/>
    <w:rsid w:val="007651E6"/>
    <w:rsid w:val="00765E0E"/>
    <w:rsid w:val="007675C2"/>
    <w:rsid w:val="007706A6"/>
    <w:rsid w:val="007715EE"/>
    <w:rsid w:val="00771707"/>
    <w:rsid w:val="00771C3D"/>
    <w:rsid w:val="00771C6A"/>
    <w:rsid w:val="00771FA5"/>
    <w:rsid w:val="00772052"/>
    <w:rsid w:val="007720A3"/>
    <w:rsid w:val="007723CA"/>
    <w:rsid w:val="007725E8"/>
    <w:rsid w:val="00773AA4"/>
    <w:rsid w:val="00773D43"/>
    <w:rsid w:val="00773FD2"/>
    <w:rsid w:val="00774E4F"/>
    <w:rsid w:val="00775A81"/>
    <w:rsid w:val="00775CBE"/>
    <w:rsid w:val="00782291"/>
    <w:rsid w:val="00782D90"/>
    <w:rsid w:val="00783423"/>
    <w:rsid w:val="00786086"/>
    <w:rsid w:val="007870E0"/>
    <w:rsid w:val="00787969"/>
    <w:rsid w:val="00787CB1"/>
    <w:rsid w:val="00787F9E"/>
    <w:rsid w:val="00791818"/>
    <w:rsid w:val="00791CAD"/>
    <w:rsid w:val="0079246E"/>
    <w:rsid w:val="0079274B"/>
    <w:rsid w:val="00792953"/>
    <w:rsid w:val="00792F1D"/>
    <w:rsid w:val="007936D3"/>
    <w:rsid w:val="00793709"/>
    <w:rsid w:val="00793E38"/>
    <w:rsid w:val="00795940"/>
    <w:rsid w:val="00796B79"/>
    <w:rsid w:val="00796C67"/>
    <w:rsid w:val="00797BB4"/>
    <w:rsid w:val="007A095B"/>
    <w:rsid w:val="007A127D"/>
    <w:rsid w:val="007A166B"/>
    <w:rsid w:val="007A2E69"/>
    <w:rsid w:val="007A305E"/>
    <w:rsid w:val="007A3EB8"/>
    <w:rsid w:val="007A4626"/>
    <w:rsid w:val="007A4804"/>
    <w:rsid w:val="007A5355"/>
    <w:rsid w:val="007A55FD"/>
    <w:rsid w:val="007A574F"/>
    <w:rsid w:val="007A5862"/>
    <w:rsid w:val="007A5FBD"/>
    <w:rsid w:val="007A61EF"/>
    <w:rsid w:val="007A6771"/>
    <w:rsid w:val="007A6CF7"/>
    <w:rsid w:val="007A77E6"/>
    <w:rsid w:val="007B09C7"/>
    <w:rsid w:val="007B165E"/>
    <w:rsid w:val="007B1FC4"/>
    <w:rsid w:val="007B26CF"/>
    <w:rsid w:val="007B2C5C"/>
    <w:rsid w:val="007B2E32"/>
    <w:rsid w:val="007B3D10"/>
    <w:rsid w:val="007B3DAF"/>
    <w:rsid w:val="007B48C8"/>
    <w:rsid w:val="007B605A"/>
    <w:rsid w:val="007B67B5"/>
    <w:rsid w:val="007B6AA2"/>
    <w:rsid w:val="007B6BDA"/>
    <w:rsid w:val="007B6C6D"/>
    <w:rsid w:val="007B7EE9"/>
    <w:rsid w:val="007C0345"/>
    <w:rsid w:val="007C09E0"/>
    <w:rsid w:val="007C0ACD"/>
    <w:rsid w:val="007C1714"/>
    <w:rsid w:val="007C1CBE"/>
    <w:rsid w:val="007C1DE4"/>
    <w:rsid w:val="007C236F"/>
    <w:rsid w:val="007C2E4B"/>
    <w:rsid w:val="007C487A"/>
    <w:rsid w:val="007C6167"/>
    <w:rsid w:val="007C643B"/>
    <w:rsid w:val="007D07C6"/>
    <w:rsid w:val="007D1756"/>
    <w:rsid w:val="007D2017"/>
    <w:rsid w:val="007D2A89"/>
    <w:rsid w:val="007D2FE6"/>
    <w:rsid w:val="007D4A2C"/>
    <w:rsid w:val="007D4AA4"/>
    <w:rsid w:val="007D5018"/>
    <w:rsid w:val="007D635F"/>
    <w:rsid w:val="007D64C7"/>
    <w:rsid w:val="007D6EF2"/>
    <w:rsid w:val="007D7DEA"/>
    <w:rsid w:val="007E06D2"/>
    <w:rsid w:val="007E08DE"/>
    <w:rsid w:val="007E155B"/>
    <w:rsid w:val="007E276C"/>
    <w:rsid w:val="007E2F07"/>
    <w:rsid w:val="007E343A"/>
    <w:rsid w:val="007E39A6"/>
    <w:rsid w:val="007E3CE3"/>
    <w:rsid w:val="007E4350"/>
    <w:rsid w:val="007E4FD7"/>
    <w:rsid w:val="007E5448"/>
    <w:rsid w:val="007E6527"/>
    <w:rsid w:val="007E717B"/>
    <w:rsid w:val="007E797E"/>
    <w:rsid w:val="007E7A83"/>
    <w:rsid w:val="007E7DFF"/>
    <w:rsid w:val="007E7FD9"/>
    <w:rsid w:val="007F0808"/>
    <w:rsid w:val="007F0997"/>
    <w:rsid w:val="007F0CD3"/>
    <w:rsid w:val="007F0F35"/>
    <w:rsid w:val="007F1C5C"/>
    <w:rsid w:val="007F2DF1"/>
    <w:rsid w:val="007F3382"/>
    <w:rsid w:val="007F34F1"/>
    <w:rsid w:val="007F3FC6"/>
    <w:rsid w:val="007F4548"/>
    <w:rsid w:val="007F4A9E"/>
    <w:rsid w:val="007F4B1C"/>
    <w:rsid w:val="007F4E44"/>
    <w:rsid w:val="007F6219"/>
    <w:rsid w:val="007F65AE"/>
    <w:rsid w:val="007F7923"/>
    <w:rsid w:val="007F7E79"/>
    <w:rsid w:val="008005CD"/>
    <w:rsid w:val="008005ED"/>
    <w:rsid w:val="00800989"/>
    <w:rsid w:val="00801631"/>
    <w:rsid w:val="008016F3"/>
    <w:rsid w:val="008017B5"/>
    <w:rsid w:val="00801B80"/>
    <w:rsid w:val="00801C59"/>
    <w:rsid w:val="008025BE"/>
    <w:rsid w:val="00803480"/>
    <w:rsid w:val="00804039"/>
    <w:rsid w:val="00804F15"/>
    <w:rsid w:val="008054F2"/>
    <w:rsid w:val="008057B5"/>
    <w:rsid w:val="00806B58"/>
    <w:rsid w:val="00807D53"/>
    <w:rsid w:val="00810425"/>
    <w:rsid w:val="00810B48"/>
    <w:rsid w:val="0081119B"/>
    <w:rsid w:val="00811220"/>
    <w:rsid w:val="008119DF"/>
    <w:rsid w:val="00813751"/>
    <w:rsid w:val="00813C9E"/>
    <w:rsid w:val="008141DF"/>
    <w:rsid w:val="008149DC"/>
    <w:rsid w:val="00814A40"/>
    <w:rsid w:val="00814D06"/>
    <w:rsid w:val="008158C8"/>
    <w:rsid w:val="00815A91"/>
    <w:rsid w:val="008164FA"/>
    <w:rsid w:val="00816744"/>
    <w:rsid w:val="0081678C"/>
    <w:rsid w:val="00816C8C"/>
    <w:rsid w:val="008170CB"/>
    <w:rsid w:val="00820349"/>
    <w:rsid w:val="008205FC"/>
    <w:rsid w:val="00821171"/>
    <w:rsid w:val="008215EA"/>
    <w:rsid w:val="00821D0E"/>
    <w:rsid w:val="00821DDE"/>
    <w:rsid w:val="00822117"/>
    <w:rsid w:val="00822B7B"/>
    <w:rsid w:val="00822F44"/>
    <w:rsid w:val="008237E4"/>
    <w:rsid w:val="00824234"/>
    <w:rsid w:val="0082453B"/>
    <w:rsid w:val="00824D40"/>
    <w:rsid w:val="008259D4"/>
    <w:rsid w:val="00825BED"/>
    <w:rsid w:val="00826718"/>
    <w:rsid w:val="00826A9E"/>
    <w:rsid w:val="00827FE1"/>
    <w:rsid w:val="008305DC"/>
    <w:rsid w:val="00831A2C"/>
    <w:rsid w:val="00831C93"/>
    <w:rsid w:val="00831E55"/>
    <w:rsid w:val="00832514"/>
    <w:rsid w:val="00833514"/>
    <w:rsid w:val="00833640"/>
    <w:rsid w:val="00833DE8"/>
    <w:rsid w:val="008341DD"/>
    <w:rsid w:val="00834522"/>
    <w:rsid w:val="00834FB1"/>
    <w:rsid w:val="00835B53"/>
    <w:rsid w:val="00835CA8"/>
    <w:rsid w:val="00836185"/>
    <w:rsid w:val="0083635F"/>
    <w:rsid w:val="00836D18"/>
    <w:rsid w:val="00837816"/>
    <w:rsid w:val="00837DA3"/>
    <w:rsid w:val="00840855"/>
    <w:rsid w:val="00842655"/>
    <w:rsid w:val="008431E9"/>
    <w:rsid w:val="008451A4"/>
    <w:rsid w:val="0084565D"/>
    <w:rsid w:val="0084641C"/>
    <w:rsid w:val="00846539"/>
    <w:rsid w:val="00846E9B"/>
    <w:rsid w:val="00847017"/>
    <w:rsid w:val="00850928"/>
    <w:rsid w:val="00851827"/>
    <w:rsid w:val="00851E0C"/>
    <w:rsid w:val="00853B77"/>
    <w:rsid w:val="00853E8E"/>
    <w:rsid w:val="008542AE"/>
    <w:rsid w:val="008543CC"/>
    <w:rsid w:val="00854ABF"/>
    <w:rsid w:val="00854C08"/>
    <w:rsid w:val="00855D68"/>
    <w:rsid w:val="00855F62"/>
    <w:rsid w:val="00856CBE"/>
    <w:rsid w:val="008575B2"/>
    <w:rsid w:val="008576AB"/>
    <w:rsid w:val="00857957"/>
    <w:rsid w:val="00857989"/>
    <w:rsid w:val="008611D9"/>
    <w:rsid w:val="00861374"/>
    <w:rsid w:val="00861618"/>
    <w:rsid w:val="00861B9A"/>
    <w:rsid w:val="00862818"/>
    <w:rsid w:val="00862A75"/>
    <w:rsid w:val="0086311E"/>
    <w:rsid w:val="0086351F"/>
    <w:rsid w:val="0086379F"/>
    <w:rsid w:val="00864C7A"/>
    <w:rsid w:val="00865315"/>
    <w:rsid w:val="00865350"/>
    <w:rsid w:val="0086560E"/>
    <w:rsid w:val="008661F0"/>
    <w:rsid w:val="00866E0F"/>
    <w:rsid w:val="00867D03"/>
    <w:rsid w:val="00867EDC"/>
    <w:rsid w:val="008706FB"/>
    <w:rsid w:val="0087092E"/>
    <w:rsid w:val="008713A3"/>
    <w:rsid w:val="0087148C"/>
    <w:rsid w:val="0087149A"/>
    <w:rsid w:val="00872D8D"/>
    <w:rsid w:val="0087310A"/>
    <w:rsid w:val="00874934"/>
    <w:rsid w:val="00875562"/>
    <w:rsid w:val="00875AFC"/>
    <w:rsid w:val="008766F6"/>
    <w:rsid w:val="008767B8"/>
    <w:rsid w:val="00876B83"/>
    <w:rsid w:val="00876C27"/>
    <w:rsid w:val="00877607"/>
    <w:rsid w:val="0088120B"/>
    <w:rsid w:val="00881B63"/>
    <w:rsid w:val="00881D6F"/>
    <w:rsid w:val="00883036"/>
    <w:rsid w:val="008832B8"/>
    <w:rsid w:val="008832FE"/>
    <w:rsid w:val="0088375C"/>
    <w:rsid w:val="008846B6"/>
    <w:rsid w:val="00884F4F"/>
    <w:rsid w:val="00885520"/>
    <w:rsid w:val="00885C08"/>
    <w:rsid w:val="00886812"/>
    <w:rsid w:val="0088694D"/>
    <w:rsid w:val="00887560"/>
    <w:rsid w:val="008908C3"/>
    <w:rsid w:val="00890A67"/>
    <w:rsid w:val="00890E6F"/>
    <w:rsid w:val="00890EE5"/>
    <w:rsid w:val="0089145E"/>
    <w:rsid w:val="00891A16"/>
    <w:rsid w:val="00892D00"/>
    <w:rsid w:val="00893075"/>
    <w:rsid w:val="008939A0"/>
    <w:rsid w:val="00894021"/>
    <w:rsid w:val="0089440B"/>
    <w:rsid w:val="00894414"/>
    <w:rsid w:val="00894526"/>
    <w:rsid w:val="00895689"/>
    <w:rsid w:val="00895CAF"/>
    <w:rsid w:val="00896318"/>
    <w:rsid w:val="00897307"/>
    <w:rsid w:val="008974E7"/>
    <w:rsid w:val="00897571"/>
    <w:rsid w:val="008977AE"/>
    <w:rsid w:val="008A03AB"/>
    <w:rsid w:val="008A0C32"/>
    <w:rsid w:val="008A1DAE"/>
    <w:rsid w:val="008A3299"/>
    <w:rsid w:val="008A33A0"/>
    <w:rsid w:val="008A3852"/>
    <w:rsid w:val="008A4ADD"/>
    <w:rsid w:val="008A4E1D"/>
    <w:rsid w:val="008A5720"/>
    <w:rsid w:val="008A5808"/>
    <w:rsid w:val="008A58CA"/>
    <w:rsid w:val="008A5C80"/>
    <w:rsid w:val="008A7105"/>
    <w:rsid w:val="008A7217"/>
    <w:rsid w:val="008B0A77"/>
    <w:rsid w:val="008B10E9"/>
    <w:rsid w:val="008B18FB"/>
    <w:rsid w:val="008B1E69"/>
    <w:rsid w:val="008B1E73"/>
    <w:rsid w:val="008B20E1"/>
    <w:rsid w:val="008B214D"/>
    <w:rsid w:val="008B250A"/>
    <w:rsid w:val="008B2645"/>
    <w:rsid w:val="008B390A"/>
    <w:rsid w:val="008B3AB0"/>
    <w:rsid w:val="008B3B67"/>
    <w:rsid w:val="008B54BB"/>
    <w:rsid w:val="008B5B04"/>
    <w:rsid w:val="008B5BC0"/>
    <w:rsid w:val="008B67A6"/>
    <w:rsid w:val="008B7197"/>
    <w:rsid w:val="008B75DD"/>
    <w:rsid w:val="008B7690"/>
    <w:rsid w:val="008B778C"/>
    <w:rsid w:val="008B7B0E"/>
    <w:rsid w:val="008C079F"/>
    <w:rsid w:val="008C0A07"/>
    <w:rsid w:val="008C0B98"/>
    <w:rsid w:val="008C0CAA"/>
    <w:rsid w:val="008C0D1E"/>
    <w:rsid w:val="008C1338"/>
    <w:rsid w:val="008C1BDA"/>
    <w:rsid w:val="008C22D2"/>
    <w:rsid w:val="008C24E1"/>
    <w:rsid w:val="008C30D6"/>
    <w:rsid w:val="008C330D"/>
    <w:rsid w:val="008C38FB"/>
    <w:rsid w:val="008C4B4D"/>
    <w:rsid w:val="008C5205"/>
    <w:rsid w:val="008C638B"/>
    <w:rsid w:val="008C6E66"/>
    <w:rsid w:val="008C7AB8"/>
    <w:rsid w:val="008D0124"/>
    <w:rsid w:val="008D0591"/>
    <w:rsid w:val="008D09A9"/>
    <w:rsid w:val="008D1277"/>
    <w:rsid w:val="008D1A5A"/>
    <w:rsid w:val="008D297D"/>
    <w:rsid w:val="008D36B9"/>
    <w:rsid w:val="008D3A7F"/>
    <w:rsid w:val="008D465A"/>
    <w:rsid w:val="008D50B5"/>
    <w:rsid w:val="008D51EA"/>
    <w:rsid w:val="008D5566"/>
    <w:rsid w:val="008D58F9"/>
    <w:rsid w:val="008D5D96"/>
    <w:rsid w:val="008D608F"/>
    <w:rsid w:val="008D6EF4"/>
    <w:rsid w:val="008D70CA"/>
    <w:rsid w:val="008E00D5"/>
    <w:rsid w:val="008E04AF"/>
    <w:rsid w:val="008E0602"/>
    <w:rsid w:val="008E08C2"/>
    <w:rsid w:val="008E0B55"/>
    <w:rsid w:val="008E1338"/>
    <w:rsid w:val="008E2621"/>
    <w:rsid w:val="008E294D"/>
    <w:rsid w:val="008E37EF"/>
    <w:rsid w:val="008E39E2"/>
    <w:rsid w:val="008E3D39"/>
    <w:rsid w:val="008E3E97"/>
    <w:rsid w:val="008E41BF"/>
    <w:rsid w:val="008E51E9"/>
    <w:rsid w:val="008E6164"/>
    <w:rsid w:val="008E64EA"/>
    <w:rsid w:val="008E650C"/>
    <w:rsid w:val="008F0828"/>
    <w:rsid w:val="008F0A17"/>
    <w:rsid w:val="008F199F"/>
    <w:rsid w:val="008F1B64"/>
    <w:rsid w:val="008F22C4"/>
    <w:rsid w:val="008F2C85"/>
    <w:rsid w:val="008F30C6"/>
    <w:rsid w:val="008F38B8"/>
    <w:rsid w:val="008F3984"/>
    <w:rsid w:val="008F3DE2"/>
    <w:rsid w:val="008F46DA"/>
    <w:rsid w:val="008F516E"/>
    <w:rsid w:val="008F5969"/>
    <w:rsid w:val="008F60ED"/>
    <w:rsid w:val="008F6505"/>
    <w:rsid w:val="008F6706"/>
    <w:rsid w:val="008F6BDE"/>
    <w:rsid w:val="00901132"/>
    <w:rsid w:val="00901E9C"/>
    <w:rsid w:val="00902314"/>
    <w:rsid w:val="009025A3"/>
    <w:rsid w:val="009032B0"/>
    <w:rsid w:val="009038E3"/>
    <w:rsid w:val="009039FA"/>
    <w:rsid w:val="00903D3A"/>
    <w:rsid w:val="00903F6B"/>
    <w:rsid w:val="00904C83"/>
    <w:rsid w:val="00904E5F"/>
    <w:rsid w:val="00905268"/>
    <w:rsid w:val="0090543F"/>
    <w:rsid w:val="00905AC8"/>
    <w:rsid w:val="009072A1"/>
    <w:rsid w:val="00907B6E"/>
    <w:rsid w:val="00907F12"/>
    <w:rsid w:val="00910354"/>
    <w:rsid w:val="00910FD0"/>
    <w:rsid w:val="00911339"/>
    <w:rsid w:val="0091134C"/>
    <w:rsid w:val="00911572"/>
    <w:rsid w:val="00912D5B"/>
    <w:rsid w:val="009132C8"/>
    <w:rsid w:val="00913502"/>
    <w:rsid w:val="00913BCD"/>
    <w:rsid w:val="00913FBB"/>
    <w:rsid w:val="00914A5C"/>
    <w:rsid w:val="00914CB3"/>
    <w:rsid w:val="00915745"/>
    <w:rsid w:val="00916CDF"/>
    <w:rsid w:val="00917134"/>
    <w:rsid w:val="009171F6"/>
    <w:rsid w:val="009175EB"/>
    <w:rsid w:val="00917639"/>
    <w:rsid w:val="00917AD1"/>
    <w:rsid w:val="00920254"/>
    <w:rsid w:val="009203F9"/>
    <w:rsid w:val="00920B75"/>
    <w:rsid w:val="00920C78"/>
    <w:rsid w:val="00921095"/>
    <w:rsid w:val="0092198E"/>
    <w:rsid w:val="00921BD7"/>
    <w:rsid w:val="00922E9D"/>
    <w:rsid w:val="00922EA1"/>
    <w:rsid w:val="00923220"/>
    <w:rsid w:val="00923261"/>
    <w:rsid w:val="009234BD"/>
    <w:rsid w:val="00923D0A"/>
    <w:rsid w:val="00923D88"/>
    <w:rsid w:val="00924612"/>
    <w:rsid w:val="009256B0"/>
    <w:rsid w:val="0092575C"/>
    <w:rsid w:val="00926172"/>
    <w:rsid w:val="0092629C"/>
    <w:rsid w:val="009262CF"/>
    <w:rsid w:val="00926576"/>
    <w:rsid w:val="00926849"/>
    <w:rsid w:val="00926EEA"/>
    <w:rsid w:val="0092705A"/>
    <w:rsid w:val="00930442"/>
    <w:rsid w:val="00931852"/>
    <w:rsid w:val="009319A7"/>
    <w:rsid w:val="00931DB7"/>
    <w:rsid w:val="00932353"/>
    <w:rsid w:val="00933367"/>
    <w:rsid w:val="00933549"/>
    <w:rsid w:val="0093561D"/>
    <w:rsid w:val="00935F82"/>
    <w:rsid w:val="00936497"/>
    <w:rsid w:val="00936F5F"/>
    <w:rsid w:val="0093728E"/>
    <w:rsid w:val="009409B5"/>
    <w:rsid w:val="00940B4C"/>
    <w:rsid w:val="009410BB"/>
    <w:rsid w:val="00941317"/>
    <w:rsid w:val="00941E5A"/>
    <w:rsid w:val="00941EAD"/>
    <w:rsid w:val="0094364D"/>
    <w:rsid w:val="00943709"/>
    <w:rsid w:val="0094475F"/>
    <w:rsid w:val="009448B3"/>
    <w:rsid w:val="00945299"/>
    <w:rsid w:val="00945797"/>
    <w:rsid w:val="0094627D"/>
    <w:rsid w:val="00946663"/>
    <w:rsid w:val="00947508"/>
    <w:rsid w:val="0094782A"/>
    <w:rsid w:val="00950133"/>
    <w:rsid w:val="00950F10"/>
    <w:rsid w:val="00950F38"/>
    <w:rsid w:val="009513C2"/>
    <w:rsid w:val="009521F5"/>
    <w:rsid w:val="00952657"/>
    <w:rsid w:val="009530A6"/>
    <w:rsid w:val="0095466A"/>
    <w:rsid w:val="00954944"/>
    <w:rsid w:val="0095613D"/>
    <w:rsid w:val="0095624B"/>
    <w:rsid w:val="00957382"/>
    <w:rsid w:val="00957AB0"/>
    <w:rsid w:val="0096034E"/>
    <w:rsid w:val="009607B0"/>
    <w:rsid w:val="00960859"/>
    <w:rsid w:val="00960A2A"/>
    <w:rsid w:val="00962425"/>
    <w:rsid w:val="00963164"/>
    <w:rsid w:val="009632ED"/>
    <w:rsid w:val="009637BB"/>
    <w:rsid w:val="0096394F"/>
    <w:rsid w:val="00963B22"/>
    <w:rsid w:val="00963D34"/>
    <w:rsid w:val="009647C2"/>
    <w:rsid w:val="00964DC9"/>
    <w:rsid w:val="00965467"/>
    <w:rsid w:val="00965863"/>
    <w:rsid w:val="0096604E"/>
    <w:rsid w:val="00967569"/>
    <w:rsid w:val="009700A7"/>
    <w:rsid w:val="00970E89"/>
    <w:rsid w:val="00972168"/>
    <w:rsid w:val="00975A16"/>
    <w:rsid w:val="00975B65"/>
    <w:rsid w:val="00976CAC"/>
    <w:rsid w:val="00977046"/>
    <w:rsid w:val="00977184"/>
    <w:rsid w:val="009773A4"/>
    <w:rsid w:val="00980388"/>
    <w:rsid w:val="00980B58"/>
    <w:rsid w:val="00982395"/>
    <w:rsid w:val="00982A03"/>
    <w:rsid w:val="00982F21"/>
    <w:rsid w:val="0098333D"/>
    <w:rsid w:val="009838BB"/>
    <w:rsid w:val="009839CE"/>
    <w:rsid w:val="00983B0D"/>
    <w:rsid w:val="00984017"/>
    <w:rsid w:val="00984432"/>
    <w:rsid w:val="0098487A"/>
    <w:rsid w:val="00984CCB"/>
    <w:rsid w:val="009850C8"/>
    <w:rsid w:val="0098561C"/>
    <w:rsid w:val="00985BC8"/>
    <w:rsid w:val="00985DE3"/>
    <w:rsid w:val="0098633D"/>
    <w:rsid w:val="00986C00"/>
    <w:rsid w:val="00987BB2"/>
    <w:rsid w:val="009909EA"/>
    <w:rsid w:val="009927EF"/>
    <w:rsid w:val="00995224"/>
    <w:rsid w:val="00996AC7"/>
    <w:rsid w:val="00996E4C"/>
    <w:rsid w:val="009974DA"/>
    <w:rsid w:val="00997843"/>
    <w:rsid w:val="0099785D"/>
    <w:rsid w:val="009A0226"/>
    <w:rsid w:val="009A0396"/>
    <w:rsid w:val="009A1213"/>
    <w:rsid w:val="009A1CE3"/>
    <w:rsid w:val="009A3B00"/>
    <w:rsid w:val="009A4A4A"/>
    <w:rsid w:val="009A4F21"/>
    <w:rsid w:val="009A4F6A"/>
    <w:rsid w:val="009A5087"/>
    <w:rsid w:val="009A539E"/>
    <w:rsid w:val="009A5FE1"/>
    <w:rsid w:val="009A74B1"/>
    <w:rsid w:val="009A74D4"/>
    <w:rsid w:val="009A7F15"/>
    <w:rsid w:val="009B0E1F"/>
    <w:rsid w:val="009B1968"/>
    <w:rsid w:val="009B2672"/>
    <w:rsid w:val="009B295D"/>
    <w:rsid w:val="009B2E22"/>
    <w:rsid w:val="009B3426"/>
    <w:rsid w:val="009B418A"/>
    <w:rsid w:val="009B50C1"/>
    <w:rsid w:val="009B54B1"/>
    <w:rsid w:val="009B5FA7"/>
    <w:rsid w:val="009B6777"/>
    <w:rsid w:val="009B6F4F"/>
    <w:rsid w:val="009B708C"/>
    <w:rsid w:val="009B7486"/>
    <w:rsid w:val="009B7548"/>
    <w:rsid w:val="009C04B7"/>
    <w:rsid w:val="009C0693"/>
    <w:rsid w:val="009C0714"/>
    <w:rsid w:val="009C201D"/>
    <w:rsid w:val="009C3AE2"/>
    <w:rsid w:val="009C3FC1"/>
    <w:rsid w:val="009C47CE"/>
    <w:rsid w:val="009C4877"/>
    <w:rsid w:val="009C4A34"/>
    <w:rsid w:val="009C4C42"/>
    <w:rsid w:val="009C61B0"/>
    <w:rsid w:val="009C62CA"/>
    <w:rsid w:val="009C6C7B"/>
    <w:rsid w:val="009C7A1A"/>
    <w:rsid w:val="009C7FBC"/>
    <w:rsid w:val="009D0091"/>
    <w:rsid w:val="009D021D"/>
    <w:rsid w:val="009D0FD6"/>
    <w:rsid w:val="009D1A62"/>
    <w:rsid w:val="009D1B6C"/>
    <w:rsid w:val="009D2A49"/>
    <w:rsid w:val="009D2D3B"/>
    <w:rsid w:val="009D3EDD"/>
    <w:rsid w:val="009D4856"/>
    <w:rsid w:val="009D57E1"/>
    <w:rsid w:val="009D5BD4"/>
    <w:rsid w:val="009D5D31"/>
    <w:rsid w:val="009D5E4E"/>
    <w:rsid w:val="009D73F3"/>
    <w:rsid w:val="009D7703"/>
    <w:rsid w:val="009D7733"/>
    <w:rsid w:val="009D7CF7"/>
    <w:rsid w:val="009D7E61"/>
    <w:rsid w:val="009E0E3E"/>
    <w:rsid w:val="009E11A6"/>
    <w:rsid w:val="009E127F"/>
    <w:rsid w:val="009E1785"/>
    <w:rsid w:val="009E192A"/>
    <w:rsid w:val="009E20B0"/>
    <w:rsid w:val="009E2B4F"/>
    <w:rsid w:val="009E2C1B"/>
    <w:rsid w:val="009E30EC"/>
    <w:rsid w:val="009E38B9"/>
    <w:rsid w:val="009E3B3B"/>
    <w:rsid w:val="009E4BC3"/>
    <w:rsid w:val="009E4D41"/>
    <w:rsid w:val="009E4F0D"/>
    <w:rsid w:val="009E5822"/>
    <w:rsid w:val="009E5C38"/>
    <w:rsid w:val="009E5DB9"/>
    <w:rsid w:val="009E5DFC"/>
    <w:rsid w:val="009E6252"/>
    <w:rsid w:val="009E6B72"/>
    <w:rsid w:val="009E6CB1"/>
    <w:rsid w:val="009E74EE"/>
    <w:rsid w:val="009E7A7E"/>
    <w:rsid w:val="009E7E0C"/>
    <w:rsid w:val="009F07DB"/>
    <w:rsid w:val="009F16EE"/>
    <w:rsid w:val="009F1914"/>
    <w:rsid w:val="009F1C08"/>
    <w:rsid w:val="009F273D"/>
    <w:rsid w:val="009F2BAB"/>
    <w:rsid w:val="009F3168"/>
    <w:rsid w:val="009F3F1A"/>
    <w:rsid w:val="009F3FA8"/>
    <w:rsid w:val="009F4165"/>
    <w:rsid w:val="009F4265"/>
    <w:rsid w:val="009F4DC2"/>
    <w:rsid w:val="009F5CD8"/>
    <w:rsid w:val="009F63F0"/>
    <w:rsid w:val="009F67A7"/>
    <w:rsid w:val="009F6EFB"/>
    <w:rsid w:val="009F749E"/>
    <w:rsid w:val="009F7828"/>
    <w:rsid w:val="009F7FC7"/>
    <w:rsid w:val="00A012DA"/>
    <w:rsid w:val="00A0162A"/>
    <w:rsid w:val="00A01866"/>
    <w:rsid w:val="00A01D79"/>
    <w:rsid w:val="00A01E09"/>
    <w:rsid w:val="00A02360"/>
    <w:rsid w:val="00A02B9F"/>
    <w:rsid w:val="00A02DAB"/>
    <w:rsid w:val="00A03343"/>
    <w:rsid w:val="00A0341D"/>
    <w:rsid w:val="00A03A56"/>
    <w:rsid w:val="00A052BD"/>
    <w:rsid w:val="00A05C39"/>
    <w:rsid w:val="00A064F0"/>
    <w:rsid w:val="00A0683C"/>
    <w:rsid w:val="00A06BCD"/>
    <w:rsid w:val="00A107D2"/>
    <w:rsid w:val="00A10B25"/>
    <w:rsid w:val="00A10BFD"/>
    <w:rsid w:val="00A11850"/>
    <w:rsid w:val="00A11CE2"/>
    <w:rsid w:val="00A12970"/>
    <w:rsid w:val="00A12AC4"/>
    <w:rsid w:val="00A12EFA"/>
    <w:rsid w:val="00A12FAE"/>
    <w:rsid w:val="00A137CD"/>
    <w:rsid w:val="00A139C0"/>
    <w:rsid w:val="00A14968"/>
    <w:rsid w:val="00A1554A"/>
    <w:rsid w:val="00A15793"/>
    <w:rsid w:val="00A15992"/>
    <w:rsid w:val="00A15C19"/>
    <w:rsid w:val="00A160DF"/>
    <w:rsid w:val="00A17F1C"/>
    <w:rsid w:val="00A20AAF"/>
    <w:rsid w:val="00A20BF8"/>
    <w:rsid w:val="00A20E87"/>
    <w:rsid w:val="00A21608"/>
    <w:rsid w:val="00A2179D"/>
    <w:rsid w:val="00A23296"/>
    <w:rsid w:val="00A23A41"/>
    <w:rsid w:val="00A23FDE"/>
    <w:rsid w:val="00A24DF0"/>
    <w:rsid w:val="00A2590E"/>
    <w:rsid w:val="00A2595B"/>
    <w:rsid w:val="00A260E2"/>
    <w:rsid w:val="00A2702B"/>
    <w:rsid w:val="00A27138"/>
    <w:rsid w:val="00A2744C"/>
    <w:rsid w:val="00A275E3"/>
    <w:rsid w:val="00A276C0"/>
    <w:rsid w:val="00A277F7"/>
    <w:rsid w:val="00A27987"/>
    <w:rsid w:val="00A30C1E"/>
    <w:rsid w:val="00A30D92"/>
    <w:rsid w:val="00A30F6E"/>
    <w:rsid w:val="00A31859"/>
    <w:rsid w:val="00A31AA6"/>
    <w:rsid w:val="00A32352"/>
    <w:rsid w:val="00A323FC"/>
    <w:rsid w:val="00A3261C"/>
    <w:rsid w:val="00A32667"/>
    <w:rsid w:val="00A32672"/>
    <w:rsid w:val="00A33063"/>
    <w:rsid w:val="00A33E03"/>
    <w:rsid w:val="00A34108"/>
    <w:rsid w:val="00A34182"/>
    <w:rsid w:val="00A34507"/>
    <w:rsid w:val="00A358C1"/>
    <w:rsid w:val="00A360B2"/>
    <w:rsid w:val="00A3637C"/>
    <w:rsid w:val="00A37BAA"/>
    <w:rsid w:val="00A37E6E"/>
    <w:rsid w:val="00A40003"/>
    <w:rsid w:val="00A40099"/>
    <w:rsid w:val="00A41A6F"/>
    <w:rsid w:val="00A41D18"/>
    <w:rsid w:val="00A41ED8"/>
    <w:rsid w:val="00A4223B"/>
    <w:rsid w:val="00A42404"/>
    <w:rsid w:val="00A42570"/>
    <w:rsid w:val="00A43191"/>
    <w:rsid w:val="00A44C99"/>
    <w:rsid w:val="00A46B06"/>
    <w:rsid w:val="00A47968"/>
    <w:rsid w:val="00A47B4D"/>
    <w:rsid w:val="00A50900"/>
    <w:rsid w:val="00A50C37"/>
    <w:rsid w:val="00A50D59"/>
    <w:rsid w:val="00A51094"/>
    <w:rsid w:val="00A510DA"/>
    <w:rsid w:val="00A539DD"/>
    <w:rsid w:val="00A53A7A"/>
    <w:rsid w:val="00A54463"/>
    <w:rsid w:val="00A54669"/>
    <w:rsid w:val="00A5497F"/>
    <w:rsid w:val="00A54E53"/>
    <w:rsid w:val="00A55322"/>
    <w:rsid w:val="00A553A4"/>
    <w:rsid w:val="00A55A41"/>
    <w:rsid w:val="00A55B28"/>
    <w:rsid w:val="00A56BC3"/>
    <w:rsid w:val="00A5755E"/>
    <w:rsid w:val="00A606B0"/>
    <w:rsid w:val="00A614A8"/>
    <w:rsid w:val="00A616F4"/>
    <w:rsid w:val="00A61815"/>
    <w:rsid w:val="00A6237B"/>
    <w:rsid w:val="00A62A31"/>
    <w:rsid w:val="00A62C20"/>
    <w:rsid w:val="00A63018"/>
    <w:rsid w:val="00A63E00"/>
    <w:rsid w:val="00A64296"/>
    <w:rsid w:val="00A65103"/>
    <w:rsid w:val="00A65F66"/>
    <w:rsid w:val="00A67C4D"/>
    <w:rsid w:val="00A705F8"/>
    <w:rsid w:val="00A70ED6"/>
    <w:rsid w:val="00A70F0C"/>
    <w:rsid w:val="00A710FB"/>
    <w:rsid w:val="00A715C5"/>
    <w:rsid w:val="00A71B7F"/>
    <w:rsid w:val="00A7241E"/>
    <w:rsid w:val="00A72F1A"/>
    <w:rsid w:val="00A7331D"/>
    <w:rsid w:val="00A7335C"/>
    <w:rsid w:val="00A737CF"/>
    <w:rsid w:val="00A73FA6"/>
    <w:rsid w:val="00A743B0"/>
    <w:rsid w:val="00A743EF"/>
    <w:rsid w:val="00A75F3D"/>
    <w:rsid w:val="00A77575"/>
    <w:rsid w:val="00A776FA"/>
    <w:rsid w:val="00A77807"/>
    <w:rsid w:val="00A77DDF"/>
    <w:rsid w:val="00A77F70"/>
    <w:rsid w:val="00A81335"/>
    <w:rsid w:val="00A8222D"/>
    <w:rsid w:val="00A82DD1"/>
    <w:rsid w:val="00A82FB8"/>
    <w:rsid w:val="00A83052"/>
    <w:rsid w:val="00A83282"/>
    <w:rsid w:val="00A83BE3"/>
    <w:rsid w:val="00A84452"/>
    <w:rsid w:val="00A8457A"/>
    <w:rsid w:val="00A859B1"/>
    <w:rsid w:val="00A8763A"/>
    <w:rsid w:val="00A87746"/>
    <w:rsid w:val="00A878CC"/>
    <w:rsid w:val="00A87BE0"/>
    <w:rsid w:val="00A9021F"/>
    <w:rsid w:val="00A9063D"/>
    <w:rsid w:val="00A911AB"/>
    <w:rsid w:val="00A911B1"/>
    <w:rsid w:val="00A911C9"/>
    <w:rsid w:val="00A91AC7"/>
    <w:rsid w:val="00A91D10"/>
    <w:rsid w:val="00A923D3"/>
    <w:rsid w:val="00A92ADC"/>
    <w:rsid w:val="00A935D9"/>
    <w:rsid w:val="00A94025"/>
    <w:rsid w:val="00A94426"/>
    <w:rsid w:val="00A94A60"/>
    <w:rsid w:val="00A94BEF"/>
    <w:rsid w:val="00A9646B"/>
    <w:rsid w:val="00A96612"/>
    <w:rsid w:val="00A9711A"/>
    <w:rsid w:val="00A97A3D"/>
    <w:rsid w:val="00A97CE6"/>
    <w:rsid w:val="00A97D58"/>
    <w:rsid w:val="00A97F89"/>
    <w:rsid w:val="00A97FED"/>
    <w:rsid w:val="00AA1742"/>
    <w:rsid w:val="00AA1B06"/>
    <w:rsid w:val="00AA1CC7"/>
    <w:rsid w:val="00AA236F"/>
    <w:rsid w:val="00AA2CE9"/>
    <w:rsid w:val="00AA301E"/>
    <w:rsid w:val="00AA4108"/>
    <w:rsid w:val="00AA47ED"/>
    <w:rsid w:val="00AA542D"/>
    <w:rsid w:val="00AA5592"/>
    <w:rsid w:val="00AA5D43"/>
    <w:rsid w:val="00AA5E6D"/>
    <w:rsid w:val="00AA69C3"/>
    <w:rsid w:val="00AA6C0D"/>
    <w:rsid w:val="00AA7ABE"/>
    <w:rsid w:val="00AA7CB0"/>
    <w:rsid w:val="00AB09A5"/>
    <w:rsid w:val="00AB09CE"/>
    <w:rsid w:val="00AB103C"/>
    <w:rsid w:val="00AB123F"/>
    <w:rsid w:val="00AB16A2"/>
    <w:rsid w:val="00AB1D70"/>
    <w:rsid w:val="00AB2097"/>
    <w:rsid w:val="00AB2A2F"/>
    <w:rsid w:val="00AB35E9"/>
    <w:rsid w:val="00AB388A"/>
    <w:rsid w:val="00AB3CD3"/>
    <w:rsid w:val="00AB4D16"/>
    <w:rsid w:val="00AB539E"/>
    <w:rsid w:val="00AB5664"/>
    <w:rsid w:val="00AB5C9A"/>
    <w:rsid w:val="00AB5D31"/>
    <w:rsid w:val="00AB66F1"/>
    <w:rsid w:val="00AB686E"/>
    <w:rsid w:val="00AB6B1E"/>
    <w:rsid w:val="00AB74A9"/>
    <w:rsid w:val="00AB7FC1"/>
    <w:rsid w:val="00AC0F39"/>
    <w:rsid w:val="00AC0F62"/>
    <w:rsid w:val="00AC19BD"/>
    <w:rsid w:val="00AC1D4F"/>
    <w:rsid w:val="00AC2601"/>
    <w:rsid w:val="00AC27FB"/>
    <w:rsid w:val="00AC3FEF"/>
    <w:rsid w:val="00AC42E2"/>
    <w:rsid w:val="00AC501F"/>
    <w:rsid w:val="00AC5AB4"/>
    <w:rsid w:val="00AC5B30"/>
    <w:rsid w:val="00AC5D99"/>
    <w:rsid w:val="00AC6463"/>
    <w:rsid w:val="00AC7468"/>
    <w:rsid w:val="00AC79F9"/>
    <w:rsid w:val="00AC7EDD"/>
    <w:rsid w:val="00AC7EFB"/>
    <w:rsid w:val="00AD1901"/>
    <w:rsid w:val="00AD1D5D"/>
    <w:rsid w:val="00AD202A"/>
    <w:rsid w:val="00AD2ABD"/>
    <w:rsid w:val="00AD2C8F"/>
    <w:rsid w:val="00AD389E"/>
    <w:rsid w:val="00AD3D1F"/>
    <w:rsid w:val="00AD477C"/>
    <w:rsid w:val="00AD5888"/>
    <w:rsid w:val="00AD5CD2"/>
    <w:rsid w:val="00AD7615"/>
    <w:rsid w:val="00AD761E"/>
    <w:rsid w:val="00AD7E6A"/>
    <w:rsid w:val="00AD7E79"/>
    <w:rsid w:val="00AE035C"/>
    <w:rsid w:val="00AE0585"/>
    <w:rsid w:val="00AE0EC8"/>
    <w:rsid w:val="00AE1104"/>
    <w:rsid w:val="00AE1175"/>
    <w:rsid w:val="00AE1225"/>
    <w:rsid w:val="00AE17A6"/>
    <w:rsid w:val="00AE1B4B"/>
    <w:rsid w:val="00AE1C0E"/>
    <w:rsid w:val="00AE1D88"/>
    <w:rsid w:val="00AE2021"/>
    <w:rsid w:val="00AE20EF"/>
    <w:rsid w:val="00AE21A2"/>
    <w:rsid w:val="00AE260A"/>
    <w:rsid w:val="00AE4D3E"/>
    <w:rsid w:val="00AE60ED"/>
    <w:rsid w:val="00AE6724"/>
    <w:rsid w:val="00AE6EAE"/>
    <w:rsid w:val="00AF02E3"/>
    <w:rsid w:val="00AF07BB"/>
    <w:rsid w:val="00AF17BE"/>
    <w:rsid w:val="00AF28C6"/>
    <w:rsid w:val="00AF33C8"/>
    <w:rsid w:val="00AF37A0"/>
    <w:rsid w:val="00AF5014"/>
    <w:rsid w:val="00AF53DB"/>
    <w:rsid w:val="00AF590F"/>
    <w:rsid w:val="00B00AAB"/>
    <w:rsid w:val="00B0131C"/>
    <w:rsid w:val="00B01A1F"/>
    <w:rsid w:val="00B01A47"/>
    <w:rsid w:val="00B01B86"/>
    <w:rsid w:val="00B0225B"/>
    <w:rsid w:val="00B026ED"/>
    <w:rsid w:val="00B03243"/>
    <w:rsid w:val="00B03679"/>
    <w:rsid w:val="00B039AD"/>
    <w:rsid w:val="00B04005"/>
    <w:rsid w:val="00B04882"/>
    <w:rsid w:val="00B0530C"/>
    <w:rsid w:val="00B067DC"/>
    <w:rsid w:val="00B06956"/>
    <w:rsid w:val="00B06C09"/>
    <w:rsid w:val="00B0703A"/>
    <w:rsid w:val="00B10046"/>
    <w:rsid w:val="00B1177F"/>
    <w:rsid w:val="00B119F0"/>
    <w:rsid w:val="00B11E46"/>
    <w:rsid w:val="00B12246"/>
    <w:rsid w:val="00B12ACF"/>
    <w:rsid w:val="00B12E4D"/>
    <w:rsid w:val="00B13147"/>
    <w:rsid w:val="00B1356C"/>
    <w:rsid w:val="00B142E3"/>
    <w:rsid w:val="00B1474C"/>
    <w:rsid w:val="00B147EF"/>
    <w:rsid w:val="00B14D0E"/>
    <w:rsid w:val="00B14F85"/>
    <w:rsid w:val="00B15261"/>
    <w:rsid w:val="00B152E5"/>
    <w:rsid w:val="00B1556A"/>
    <w:rsid w:val="00B15806"/>
    <w:rsid w:val="00B1627E"/>
    <w:rsid w:val="00B16BA7"/>
    <w:rsid w:val="00B1719C"/>
    <w:rsid w:val="00B17284"/>
    <w:rsid w:val="00B20432"/>
    <w:rsid w:val="00B2053E"/>
    <w:rsid w:val="00B21A8E"/>
    <w:rsid w:val="00B2214F"/>
    <w:rsid w:val="00B22C2F"/>
    <w:rsid w:val="00B23471"/>
    <w:rsid w:val="00B23477"/>
    <w:rsid w:val="00B23548"/>
    <w:rsid w:val="00B23BB7"/>
    <w:rsid w:val="00B23E18"/>
    <w:rsid w:val="00B242F2"/>
    <w:rsid w:val="00B243B1"/>
    <w:rsid w:val="00B2481E"/>
    <w:rsid w:val="00B24F1B"/>
    <w:rsid w:val="00B25420"/>
    <w:rsid w:val="00B25B8E"/>
    <w:rsid w:val="00B25BDA"/>
    <w:rsid w:val="00B26D48"/>
    <w:rsid w:val="00B300CB"/>
    <w:rsid w:val="00B30E88"/>
    <w:rsid w:val="00B31030"/>
    <w:rsid w:val="00B328A7"/>
    <w:rsid w:val="00B3525B"/>
    <w:rsid w:val="00B36657"/>
    <w:rsid w:val="00B37F2F"/>
    <w:rsid w:val="00B404BC"/>
    <w:rsid w:val="00B408AE"/>
    <w:rsid w:val="00B40E14"/>
    <w:rsid w:val="00B41580"/>
    <w:rsid w:val="00B41B86"/>
    <w:rsid w:val="00B41EC7"/>
    <w:rsid w:val="00B420BC"/>
    <w:rsid w:val="00B431FA"/>
    <w:rsid w:val="00B43F83"/>
    <w:rsid w:val="00B44093"/>
    <w:rsid w:val="00B4432C"/>
    <w:rsid w:val="00B468B4"/>
    <w:rsid w:val="00B47343"/>
    <w:rsid w:val="00B47A0D"/>
    <w:rsid w:val="00B47BB2"/>
    <w:rsid w:val="00B50372"/>
    <w:rsid w:val="00B50D24"/>
    <w:rsid w:val="00B50EC7"/>
    <w:rsid w:val="00B51442"/>
    <w:rsid w:val="00B51CBE"/>
    <w:rsid w:val="00B52C39"/>
    <w:rsid w:val="00B52D1E"/>
    <w:rsid w:val="00B531BC"/>
    <w:rsid w:val="00B53219"/>
    <w:rsid w:val="00B534A0"/>
    <w:rsid w:val="00B53CE4"/>
    <w:rsid w:val="00B54508"/>
    <w:rsid w:val="00B54A4A"/>
    <w:rsid w:val="00B551F2"/>
    <w:rsid w:val="00B55D0B"/>
    <w:rsid w:val="00B55DED"/>
    <w:rsid w:val="00B55F18"/>
    <w:rsid w:val="00B560F3"/>
    <w:rsid w:val="00B56C8A"/>
    <w:rsid w:val="00B578FD"/>
    <w:rsid w:val="00B57A92"/>
    <w:rsid w:val="00B600FF"/>
    <w:rsid w:val="00B61423"/>
    <w:rsid w:val="00B6226A"/>
    <w:rsid w:val="00B62D03"/>
    <w:rsid w:val="00B63538"/>
    <w:rsid w:val="00B64CCE"/>
    <w:rsid w:val="00B64F62"/>
    <w:rsid w:val="00B651F6"/>
    <w:rsid w:val="00B659C7"/>
    <w:rsid w:val="00B659D2"/>
    <w:rsid w:val="00B70260"/>
    <w:rsid w:val="00B70450"/>
    <w:rsid w:val="00B70794"/>
    <w:rsid w:val="00B73FFC"/>
    <w:rsid w:val="00B7429C"/>
    <w:rsid w:val="00B74667"/>
    <w:rsid w:val="00B753B1"/>
    <w:rsid w:val="00B75DDA"/>
    <w:rsid w:val="00B77042"/>
    <w:rsid w:val="00B77A65"/>
    <w:rsid w:val="00B77F13"/>
    <w:rsid w:val="00B81EAF"/>
    <w:rsid w:val="00B828FB"/>
    <w:rsid w:val="00B838B8"/>
    <w:rsid w:val="00B83C64"/>
    <w:rsid w:val="00B83E68"/>
    <w:rsid w:val="00B847B7"/>
    <w:rsid w:val="00B848D7"/>
    <w:rsid w:val="00B849B5"/>
    <w:rsid w:val="00B84C06"/>
    <w:rsid w:val="00B856A3"/>
    <w:rsid w:val="00B85824"/>
    <w:rsid w:val="00B8612E"/>
    <w:rsid w:val="00B86808"/>
    <w:rsid w:val="00B868E4"/>
    <w:rsid w:val="00B86C10"/>
    <w:rsid w:val="00B86C65"/>
    <w:rsid w:val="00B873C7"/>
    <w:rsid w:val="00B879F6"/>
    <w:rsid w:val="00B87EC5"/>
    <w:rsid w:val="00B9046E"/>
    <w:rsid w:val="00B906F1"/>
    <w:rsid w:val="00B90AC5"/>
    <w:rsid w:val="00B90CBA"/>
    <w:rsid w:val="00B90D12"/>
    <w:rsid w:val="00B9392B"/>
    <w:rsid w:val="00B939F8"/>
    <w:rsid w:val="00B953AB"/>
    <w:rsid w:val="00B96070"/>
    <w:rsid w:val="00B974D8"/>
    <w:rsid w:val="00B97B4A"/>
    <w:rsid w:val="00BA1D3D"/>
    <w:rsid w:val="00BA1FBC"/>
    <w:rsid w:val="00BA2569"/>
    <w:rsid w:val="00BA3B4F"/>
    <w:rsid w:val="00BA4789"/>
    <w:rsid w:val="00BA4C49"/>
    <w:rsid w:val="00BA4CE0"/>
    <w:rsid w:val="00BA550B"/>
    <w:rsid w:val="00BA5D1E"/>
    <w:rsid w:val="00BA5F09"/>
    <w:rsid w:val="00BA5FAC"/>
    <w:rsid w:val="00BA6C75"/>
    <w:rsid w:val="00BA6FDC"/>
    <w:rsid w:val="00BA7F47"/>
    <w:rsid w:val="00BB1173"/>
    <w:rsid w:val="00BB1A97"/>
    <w:rsid w:val="00BB1D69"/>
    <w:rsid w:val="00BB291C"/>
    <w:rsid w:val="00BB2D31"/>
    <w:rsid w:val="00BB385A"/>
    <w:rsid w:val="00BB3D04"/>
    <w:rsid w:val="00BB4256"/>
    <w:rsid w:val="00BB4261"/>
    <w:rsid w:val="00BB4A7F"/>
    <w:rsid w:val="00BB52D1"/>
    <w:rsid w:val="00BB5789"/>
    <w:rsid w:val="00BB57E4"/>
    <w:rsid w:val="00BB6368"/>
    <w:rsid w:val="00BB6812"/>
    <w:rsid w:val="00BB68F5"/>
    <w:rsid w:val="00BB71F1"/>
    <w:rsid w:val="00BB73AE"/>
    <w:rsid w:val="00BB7ABA"/>
    <w:rsid w:val="00BC03F0"/>
    <w:rsid w:val="00BC1809"/>
    <w:rsid w:val="00BC21C8"/>
    <w:rsid w:val="00BC22CD"/>
    <w:rsid w:val="00BC245A"/>
    <w:rsid w:val="00BC280F"/>
    <w:rsid w:val="00BC3298"/>
    <w:rsid w:val="00BC3BFE"/>
    <w:rsid w:val="00BC4379"/>
    <w:rsid w:val="00BC482C"/>
    <w:rsid w:val="00BC5403"/>
    <w:rsid w:val="00BC59F1"/>
    <w:rsid w:val="00BC5D19"/>
    <w:rsid w:val="00BC6E2E"/>
    <w:rsid w:val="00BC766B"/>
    <w:rsid w:val="00BC773F"/>
    <w:rsid w:val="00BC774F"/>
    <w:rsid w:val="00BC785C"/>
    <w:rsid w:val="00BC7A6A"/>
    <w:rsid w:val="00BD1B96"/>
    <w:rsid w:val="00BD1E34"/>
    <w:rsid w:val="00BD2351"/>
    <w:rsid w:val="00BD27A4"/>
    <w:rsid w:val="00BD3F32"/>
    <w:rsid w:val="00BD421B"/>
    <w:rsid w:val="00BD492C"/>
    <w:rsid w:val="00BD49F9"/>
    <w:rsid w:val="00BD51AB"/>
    <w:rsid w:val="00BD739D"/>
    <w:rsid w:val="00BD7752"/>
    <w:rsid w:val="00BE1867"/>
    <w:rsid w:val="00BE3C40"/>
    <w:rsid w:val="00BE40B4"/>
    <w:rsid w:val="00BE4538"/>
    <w:rsid w:val="00BE4EF3"/>
    <w:rsid w:val="00BE5869"/>
    <w:rsid w:val="00BE5934"/>
    <w:rsid w:val="00BE6837"/>
    <w:rsid w:val="00BE6A9E"/>
    <w:rsid w:val="00BE6C46"/>
    <w:rsid w:val="00BE7146"/>
    <w:rsid w:val="00BE7636"/>
    <w:rsid w:val="00BE7B3A"/>
    <w:rsid w:val="00BF01E4"/>
    <w:rsid w:val="00BF0F52"/>
    <w:rsid w:val="00BF118C"/>
    <w:rsid w:val="00BF179B"/>
    <w:rsid w:val="00BF230C"/>
    <w:rsid w:val="00BF23E6"/>
    <w:rsid w:val="00BF2C2B"/>
    <w:rsid w:val="00BF3AC2"/>
    <w:rsid w:val="00BF44C2"/>
    <w:rsid w:val="00BF4859"/>
    <w:rsid w:val="00BF48E7"/>
    <w:rsid w:val="00BF4CE5"/>
    <w:rsid w:val="00BF51AB"/>
    <w:rsid w:val="00BF564C"/>
    <w:rsid w:val="00BF56C1"/>
    <w:rsid w:val="00BF6BB6"/>
    <w:rsid w:val="00BF70A1"/>
    <w:rsid w:val="00BF748A"/>
    <w:rsid w:val="00C000B9"/>
    <w:rsid w:val="00C00173"/>
    <w:rsid w:val="00C00332"/>
    <w:rsid w:val="00C01F85"/>
    <w:rsid w:val="00C021F2"/>
    <w:rsid w:val="00C022D7"/>
    <w:rsid w:val="00C029E7"/>
    <w:rsid w:val="00C03D6F"/>
    <w:rsid w:val="00C03E51"/>
    <w:rsid w:val="00C057DB"/>
    <w:rsid w:val="00C05861"/>
    <w:rsid w:val="00C0687B"/>
    <w:rsid w:val="00C06895"/>
    <w:rsid w:val="00C07A3D"/>
    <w:rsid w:val="00C07D2D"/>
    <w:rsid w:val="00C101E3"/>
    <w:rsid w:val="00C10758"/>
    <w:rsid w:val="00C108A2"/>
    <w:rsid w:val="00C10F8A"/>
    <w:rsid w:val="00C11C87"/>
    <w:rsid w:val="00C12018"/>
    <w:rsid w:val="00C14D4A"/>
    <w:rsid w:val="00C14DDE"/>
    <w:rsid w:val="00C1548B"/>
    <w:rsid w:val="00C157E1"/>
    <w:rsid w:val="00C201FF"/>
    <w:rsid w:val="00C2079D"/>
    <w:rsid w:val="00C20AEE"/>
    <w:rsid w:val="00C20BD0"/>
    <w:rsid w:val="00C21DB9"/>
    <w:rsid w:val="00C21F4E"/>
    <w:rsid w:val="00C21FFE"/>
    <w:rsid w:val="00C221DD"/>
    <w:rsid w:val="00C22871"/>
    <w:rsid w:val="00C228DD"/>
    <w:rsid w:val="00C22F70"/>
    <w:rsid w:val="00C243E2"/>
    <w:rsid w:val="00C24D55"/>
    <w:rsid w:val="00C24E77"/>
    <w:rsid w:val="00C25EC8"/>
    <w:rsid w:val="00C2614D"/>
    <w:rsid w:val="00C275A9"/>
    <w:rsid w:val="00C308F2"/>
    <w:rsid w:val="00C3192E"/>
    <w:rsid w:val="00C32033"/>
    <w:rsid w:val="00C32098"/>
    <w:rsid w:val="00C333B6"/>
    <w:rsid w:val="00C33506"/>
    <w:rsid w:val="00C34869"/>
    <w:rsid w:val="00C34AC8"/>
    <w:rsid w:val="00C35832"/>
    <w:rsid w:val="00C36464"/>
    <w:rsid w:val="00C367E3"/>
    <w:rsid w:val="00C36DA2"/>
    <w:rsid w:val="00C3702B"/>
    <w:rsid w:val="00C3753D"/>
    <w:rsid w:val="00C402C5"/>
    <w:rsid w:val="00C404D9"/>
    <w:rsid w:val="00C40749"/>
    <w:rsid w:val="00C40808"/>
    <w:rsid w:val="00C4173C"/>
    <w:rsid w:val="00C41818"/>
    <w:rsid w:val="00C42100"/>
    <w:rsid w:val="00C42355"/>
    <w:rsid w:val="00C4460E"/>
    <w:rsid w:val="00C44744"/>
    <w:rsid w:val="00C4589F"/>
    <w:rsid w:val="00C45DB2"/>
    <w:rsid w:val="00C461D4"/>
    <w:rsid w:val="00C4622B"/>
    <w:rsid w:val="00C473D2"/>
    <w:rsid w:val="00C47E43"/>
    <w:rsid w:val="00C47E44"/>
    <w:rsid w:val="00C501C7"/>
    <w:rsid w:val="00C50F5F"/>
    <w:rsid w:val="00C51B79"/>
    <w:rsid w:val="00C51C6A"/>
    <w:rsid w:val="00C52654"/>
    <w:rsid w:val="00C528BC"/>
    <w:rsid w:val="00C53D9B"/>
    <w:rsid w:val="00C543D7"/>
    <w:rsid w:val="00C5528E"/>
    <w:rsid w:val="00C55604"/>
    <w:rsid w:val="00C556BB"/>
    <w:rsid w:val="00C55A51"/>
    <w:rsid w:val="00C569A0"/>
    <w:rsid w:val="00C56F80"/>
    <w:rsid w:val="00C57220"/>
    <w:rsid w:val="00C57BAB"/>
    <w:rsid w:val="00C60398"/>
    <w:rsid w:val="00C60CEC"/>
    <w:rsid w:val="00C60F6C"/>
    <w:rsid w:val="00C61241"/>
    <w:rsid w:val="00C61FEC"/>
    <w:rsid w:val="00C642F1"/>
    <w:rsid w:val="00C64B3A"/>
    <w:rsid w:val="00C65B4B"/>
    <w:rsid w:val="00C65CEA"/>
    <w:rsid w:val="00C65E23"/>
    <w:rsid w:val="00C66212"/>
    <w:rsid w:val="00C669BF"/>
    <w:rsid w:val="00C70C49"/>
    <w:rsid w:val="00C7151A"/>
    <w:rsid w:val="00C71E59"/>
    <w:rsid w:val="00C7253F"/>
    <w:rsid w:val="00C72907"/>
    <w:rsid w:val="00C733BC"/>
    <w:rsid w:val="00C733EC"/>
    <w:rsid w:val="00C74D04"/>
    <w:rsid w:val="00C7529D"/>
    <w:rsid w:val="00C75A58"/>
    <w:rsid w:val="00C76435"/>
    <w:rsid w:val="00C76499"/>
    <w:rsid w:val="00C76CB6"/>
    <w:rsid w:val="00C76E62"/>
    <w:rsid w:val="00C7748B"/>
    <w:rsid w:val="00C80923"/>
    <w:rsid w:val="00C810AE"/>
    <w:rsid w:val="00C81441"/>
    <w:rsid w:val="00C823A7"/>
    <w:rsid w:val="00C82913"/>
    <w:rsid w:val="00C82BCF"/>
    <w:rsid w:val="00C8307B"/>
    <w:rsid w:val="00C831EC"/>
    <w:rsid w:val="00C83771"/>
    <w:rsid w:val="00C842EB"/>
    <w:rsid w:val="00C845CE"/>
    <w:rsid w:val="00C84B51"/>
    <w:rsid w:val="00C84ECB"/>
    <w:rsid w:val="00C85EDC"/>
    <w:rsid w:val="00C8689C"/>
    <w:rsid w:val="00C86923"/>
    <w:rsid w:val="00C87DF2"/>
    <w:rsid w:val="00C903F3"/>
    <w:rsid w:val="00C91339"/>
    <w:rsid w:val="00C91A53"/>
    <w:rsid w:val="00C91D59"/>
    <w:rsid w:val="00C9202E"/>
    <w:rsid w:val="00C925E4"/>
    <w:rsid w:val="00C92766"/>
    <w:rsid w:val="00C93690"/>
    <w:rsid w:val="00C93A8C"/>
    <w:rsid w:val="00C93B92"/>
    <w:rsid w:val="00C951E9"/>
    <w:rsid w:val="00C9711A"/>
    <w:rsid w:val="00CA0556"/>
    <w:rsid w:val="00CA0B2F"/>
    <w:rsid w:val="00CA18F5"/>
    <w:rsid w:val="00CA1C39"/>
    <w:rsid w:val="00CA1EDD"/>
    <w:rsid w:val="00CA20E2"/>
    <w:rsid w:val="00CA2163"/>
    <w:rsid w:val="00CA2733"/>
    <w:rsid w:val="00CA38D4"/>
    <w:rsid w:val="00CA4626"/>
    <w:rsid w:val="00CA466F"/>
    <w:rsid w:val="00CA4FF2"/>
    <w:rsid w:val="00CA5E77"/>
    <w:rsid w:val="00CA5EA1"/>
    <w:rsid w:val="00CA6152"/>
    <w:rsid w:val="00CA664E"/>
    <w:rsid w:val="00CA6D97"/>
    <w:rsid w:val="00CA70EA"/>
    <w:rsid w:val="00CA73DB"/>
    <w:rsid w:val="00CA75B9"/>
    <w:rsid w:val="00CB0EBC"/>
    <w:rsid w:val="00CB2674"/>
    <w:rsid w:val="00CB2A94"/>
    <w:rsid w:val="00CB34AF"/>
    <w:rsid w:val="00CB5CFA"/>
    <w:rsid w:val="00CB6447"/>
    <w:rsid w:val="00CB6D90"/>
    <w:rsid w:val="00CB75D1"/>
    <w:rsid w:val="00CC0EC9"/>
    <w:rsid w:val="00CC1EF9"/>
    <w:rsid w:val="00CC2378"/>
    <w:rsid w:val="00CC2B5E"/>
    <w:rsid w:val="00CC53A1"/>
    <w:rsid w:val="00CC5AFE"/>
    <w:rsid w:val="00CC6356"/>
    <w:rsid w:val="00CC6D6A"/>
    <w:rsid w:val="00CC70D2"/>
    <w:rsid w:val="00CC7764"/>
    <w:rsid w:val="00CC7B95"/>
    <w:rsid w:val="00CD028F"/>
    <w:rsid w:val="00CD0535"/>
    <w:rsid w:val="00CD0581"/>
    <w:rsid w:val="00CD08E1"/>
    <w:rsid w:val="00CD092F"/>
    <w:rsid w:val="00CD0C1E"/>
    <w:rsid w:val="00CD2D5A"/>
    <w:rsid w:val="00CD4201"/>
    <w:rsid w:val="00CD44EB"/>
    <w:rsid w:val="00CD4AA0"/>
    <w:rsid w:val="00CD4F9F"/>
    <w:rsid w:val="00CD5325"/>
    <w:rsid w:val="00CD63D5"/>
    <w:rsid w:val="00CE02AD"/>
    <w:rsid w:val="00CE034F"/>
    <w:rsid w:val="00CE1666"/>
    <w:rsid w:val="00CE2D26"/>
    <w:rsid w:val="00CE3150"/>
    <w:rsid w:val="00CE3B57"/>
    <w:rsid w:val="00CE44F9"/>
    <w:rsid w:val="00CE54F9"/>
    <w:rsid w:val="00CE66F9"/>
    <w:rsid w:val="00CE6D89"/>
    <w:rsid w:val="00CE6E81"/>
    <w:rsid w:val="00CE758D"/>
    <w:rsid w:val="00CF057C"/>
    <w:rsid w:val="00CF0635"/>
    <w:rsid w:val="00CF0D25"/>
    <w:rsid w:val="00CF166F"/>
    <w:rsid w:val="00CF23AF"/>
    <w:rsid w:val="00CF2599"/>
    <w:rsid w:val="00CF28F5"/>
    <w:rsid w:val="00CF2B17"/>
    <w:rsid w:val="00CF49A7"/>
    <w:rsid w:val="00CF50B9"/>
    <w:rsid w:val="00CF71C5"/>
    <w:rsid w:val="00D022B1"/>
    <w:rsid w:val="00D02805"/>
    <w:rsid w:val="00D028DA"/>
    <w:rsid w:val="00D0292B"/>
    <w:rsid w:val="00D03F93"/>
    <w:rsid w:val="00D04762"/>
    <w:rsid w:val="00D04E2A"/>
    <w:rsid w:val="00D04E2B"/>
    <w:rsid w:val="00D055D9"/>
    <w:rsid w:val="00D0666F"/>
    <w:rsid w:val="00D071C5"/>
    <w:rsid w:val="00D10281"/>
    <w:rsid w:val="00D1049D"/>
    <w:rsid w:val="00D10526"/>
    <w:rsid w:val="00D106A7"/>
    <w:rsid w:val="00D106F5"/>
    <w:rsid w:val="00D10FFC"/>
    <w:rsid w:val="00D119F6"/>
    <w:rsid w:val="00D123DA"/>
    <w:rsid w:val="00D123DF"/>
    <w:rsid w:val="00D13038"/>
    <w:rsid w:val="00D13169"/>
    <w:rsid w:val="00D13A85"/>
    <w:rsid w:val="00D13DB2"/>
    <w:rsid w:val="00D16035"/>
    <w:rsid w:val="00D162EB"/>
    <w:rsid w:val="00D167A0"/>
    <w:rsid w:val="00D16A43"/>
    <w:rsid w:val="00D170E9"/>
    <w:rsid w:val="00D17229"/>
    <w:rsid w:val="00D1783D"/>
    <w:rsid w:val="00D17AE3"/>
    <w:rsid w:val="00D17F41"/>
    <w:rsid w:val="00D2054D"/>
    <w:rsid w:val="00D20874"/>
    <w:rsid w:val="00D20E79"/>
    <w:rsid w:val="00D22631"/>
    <w:rsid w:val="00D22708"/>
    <w:rsid w:val="00D230EB"/>
    <w:rsid w:val="00D234DF"/>
    <w:rsid w:val="00D242E0"/>
    <w:rsid w:val="00D243BB"/>
    <w:rsid w:val="00D24777"/>
    <w:rsid w:val="00D254CB"/>
    <w:rsid w:val="00D2700D"/>
    <w:rsid w:val="00D30431"/>
    <w:rsid w:val="00D30C0B"/>
    <w:rsid w:val="00D30FE4"/>
    <w:rsid w:val="00D31170"/>
    <w:rsid w:val="00D31292"/>
    <w:rsid w:val="00D3162A"/>
    <w:rsid w:val="00D31B34"/>
    <w:rsid w:val="00D31E28"/>
    <w:rsid w:val="00D31FD3"/>
    <w:rsid w:val="00D32042"/>
    <w:rsid w:val="00D32413"/>
    <w:rsid w:val="00D324CC"/>
    <w:rsid w:val="00D324DC"/>
    <w:rsid w:val="00D3363E"/>
    <w:rsid w:val="00D337BD"/>
    <w:rsid w:val="00D33E37"/>
    <w:rsid w:val="00D33EA8"/>
    <w:rsid w:val="00D3453E"/>
    <w:rsid w:val="00D34CE9"/>
    <w:rsid w:val="00D35008"/>
    <w:rsid w:val="00D360EA"/>
    <w:rsid w:val="00D3613E"/>
    <w:rsid w:val="00D376DF"/>
    <w:rsid w:val="00D40DAE"/>
    <w:rsid w:val="00D41328"/>
    <w:rsid w:val="00D41872"/>
    <w:rsid w:val="00D41CAC"/>
    <w:rsid w:val="00D42EDD"/>
    <w:rsid w:val="00D43EA4"/>
    <w:rsid w:val="00D44A8E"/>
    <w:rsid w:val="00D44CB4"/>
    <w:rsid w:val="00D44FB2"/>
    <w:rsid w:val="00D45222"/>
    <w:rsid w:val="00D465DB"/>
    <w:rsid w:val="00D47AB8"/>
    <w:rsid w:val="00D47FD0"/>
    <w:rsid w:val="00D507C4"/>
    <w:rsid w:val="00D5143D"/>
    <w:rsid w:val="00D52354"/>
    <w:rsid w:val="00D52D3A"/>
    <w:rsid w:val="00D52DA0"/>
    <w:rsid w:val="00D53452"/>
    <w:rsid w:val="00D53B42"/>
    <w:rsid w:val="00D546F0"/>
    <w:rsid w:val="00D5480E"/>
    <w:rsid w:val="00D54DEE"/>
    <w:rsid w:val="00D55154"/>
    <w:rsid w:val="00D57509"/>
    <w:rsid w:val="00D578D7"/>
    <w:rsid w:val="00D57CA1"/>
    <w:rsid w:val="00D57E2C"/>
    <w:rsid w:val="00D60CC9"/>
    <w:rsid w:val="00D60EF6"/>
    <w:rsid w:val="00D6183A"/>
    <w:rsid w:val="00D6374F"/>
    <w:rsid w:val="00D63B98"/>
    <w:rsid w:val="00D63C50"/>
    <w:rsid w:val="00D63ED7"/>
    <w:rsid w:val="00D650CD"/>
    <w:rsid w:val="00D6562D"/>
    <w:rsid w:val="00D65B18"/>
    <w:rsid w:val="00D65CE0"/>
    <w:rsid w:val="00D66F27"/>
    <w:rsid w:val="00D67ADD"/>
    <w:rsid w:val="00D7016F"/>
    <w:rsid w:val="00D70B94"/>
    <w:rsid w:val="00D70DA4"/>
    <w:rsid w:val="00D7162B"/>
    <w:rsid w:val="00D7254C"/>
    <w:rsid w:val="00D72709"/>
    <w:rsid w:val="00D72B54"/>
    <w:rsid w:val="00D72FCB"/>
    <w:rsid w:val="00D742F9"/>
    <w:rsid w:val="00D743E3"/>
    <w:rsid w:val="00D746B2"/>
    <w:rsid w:val="00D74DC5"/>
    <w:rsid w:val="00D7524C"/>
    <w:rsid w:val="00D76062"/>
    <w:rsid w:val="00D76BA5"/>
    <w:rsid w:val="00D76BDC"/>
    <w:rsid w:val="00D76DAE"/>
    <w:rsid w:val="00D80730"/>
    <w:rsid w:val="00D80952"/>
    <w:rsid w:val="00D812BF"/>
    <w:rsid w:val="00D818FA"/>
    <w:rsid w:val="00D821C7"/>
    <w:rsid w:val="00D8229B"/>
    <w:rsid w:val="00D8320C"/>
    <w:rsid w:val="00D83549"/>
    <w:rsid w:val="00D8391C"/>
    <w:rsid w:val="00D83F2C"/>
    <w:rsid w:val="00D83F69"/>
    <w:rsid w:val="00D84050"/>
    <w:rsid w:val="00D8406E"/>
    <w:rsid w:val="00D84186"/>
    <w:rsid w:val="00D84716"/>
    <w:rsid w:val="00D84ED8"/>
    <w:rsid w:val="00D85398"/>
    <w:rsid w:val="00D854CC"/>
    <w:rsid w:val="00D85A42"/>
    <w:rsid w:val="00D86D17"/>
    <w:rsid w:val="00D8792D"/>
    <w:rsid w:val="00D903E7"/>
    <w:rsid w:val="00D90D41"/>
    <w:rsid w:val="00D90EC8"/>
    <w:rsid w:val="00D91908"/>
    <w:rsid w:val="00D92441"/>
    <w:rsid w:val="00D92D8B"/>
    <w:rsid w:val="00D94DED"/>
    <w:rsid w:val="00D9544A"/>
    <w:rsid w:val="00D97DAE"/>
    <w:rsid w:val="00DA0066"/>
    <w:rsid w:val="00DA18DB"/>
    <w:rsid w:val="00DA1BB5"/>
    <w:rsid w:val="00DA1C5D"/>
    <w:rsid w:val="00DA26B3"/>
    <w:rsid w:val="00DA2AE5"/>
    <w:rsid w:val="00DA2DD6"/>
    <w:rsid w:val="00DA3A76"/>
    <w:rsid w:val="00DA6309"/>
    <w:rsid w:val="00DA6F43"/>
    <w:rsid w:val="00DA7278"/>
    <w:rsid w:val="00DA7E07"/>
    <w:rsid w:val="00DB0133"/>
    <w:rsid w:val="00DB1382"/>
    <w:rsid w:val="00DB1ADB"/>
    <w:rsid w:val="00DB1F07"/>
    <w:rsid w:val="00DB2794"/>
    <w:rsid w:val="00DB287E"/>
    <w:rsid w:val="00DB300A"/>
    <w:rsid w:val="00DB3445"/>
    <w:rsid w:val="00DB3B52"/>
    <w:rsid w:val="00DB45FB"/>
    <w:rsid w:val="00DB4A6B"/>
    <w:rsid w:val="00DB4DF3"/>
    <w:rsid w:val="00DB527E"/>
    <w:rsid w:val="00DB5386"/>
    <w:rsid w:val="00DB79C5"/>
    <w:rsid w:val="00DC077A"/>
    <w:rsid w:val="00DC0874"/>
    <w:rsid w:val="00DC0917"/>
    <w:rsid w:val="00DC0F17"/>
    <w:rsid w:val="00DC1512"/>
    <w:rsid w:val="00DC1C84"/>
    <w:rsid w:val="00DC2C0A"/>
    <w:rsid w:val="00DC3F33"/>
    <w:rsid w:val="00DC40A4"/>
    <w:rsid w:val="00DC5A59"/>
    <w:rsid w:val="00DC5D4D"/>
    <w:rsid w:val="00DC76CE"/>
    <w:rsid w:val="00DC7858"/>
    <w:rsid w:val="00DD14E8"/>
    <w:rsid w:val="00DD177C"/>
    <w:rsid w:val="00DD27A7"/>
    <w:rsid w:val="00DD2D4C"/>
    <w:rsid w:val="00DD2F9D"/>
    <w:rsid w:val="00DD2FAF"/>
    <w:rsid w:val="00DD3274"/>
    <w:rsid w:val="00DD3365"/>
    <w:rsid w:val="00DD4008"/>
    <w:rsid w:val="00DD4457"/>
    <w:rsid w:val="00DD5B84"/>
    <w:rsid w:val="00DD61FD"/>
    <w:rsid w:val="00DD6498"/>
    <w:rsid w:val="00DD64B7"/>
    <w:rsid w:val="00DE009A"/>
    <w:rsid w:val="00DE08C9"/>
    <w:rsid w:val="00DE08EC"/>
    <w:rsid w:val="00DE0E68"/>
    <w:rsid w:val="00DE1701"/>
    <w:rsid w:val="00DE175C"/>
    <w:rsid w:val="00DE2A27"/>
    <w:rsid w:val="00DE2DF2"/>
    <w:rsid w:val="00DE3577"/>
    <w:rsid w:val="00DE3C48"/>
    <w:rsid w:val="00DE3DF3"/>
    <w:rsid w:val="00DE4564"/>
    <w:rsid w:val="00DE4D7B"/>
    <w:rsid w:val="00DE553A"/>
    <w:rsid w:val="00DE5B06"/>
    <w:rsid w:val="00DE5E58"/>
    <w:rsid w:val="00DE6F8B"/>
    <w:rsid w:val="00DE704E"/>
    <w:rsid w:val="00DE7249"/>
    <w:rsid w:val="00DF0A35"/>
    <w:rsid w:val="00DF0C11"/>
    <w:rsid w:val="00DF0DDA"/>
    <w:rsid w:val="00DF0F55"/>
    <w:rsid w:val="00DF1262"/>
    <w:rsid w:val="00DF1B37"/>
    <w:rsid w:val="00DF1F99"/>
    <w:rsid w:val="00DF4736"/>
    <w:rsid w:val="00DF4B9F"/>
    <w:rsid w:val="00DF555D"/>
    <w:rsid w:val="00DF56B0"/>
    <w:rsid w:val="00DF63E0"/>
    <w:rsid w:val="00DF7CE8"/>
    <w:rsid w:val="00E000B8"/>
    <w:rsid w:val="00E00683"/>
    <w:rsid w:val="00E00CD6"/>
    <w:rsid w:val="00E01674"/>
    <w:rsid w:val="00E0205A"/>
    <w:rsid w:val="00E020C4"/>
    <w:rsid w:val="00E034D9"/>
    <w:rsid w:val="00E039FA"/>
    <w:rsid w:val="00E045CE"/>
    <w:rsid w:val="00E04DB6"/>
    <w:rsid w:val="00E05B4E"/>
    <w:rsid w:val="00E05BA4"/>
    <w:rsid w:val="00E0613B"/>
    <w:rsid w:val="00E06957"/>
    <w:rsid w:val="00E073AD"/>
    <w:rsid w:val="00E10470"/>
    <w:rsid w:val="00E11C33"/>
    <w:rsid w:val="00E11D2F"/>
    <w:rsid w:val="00E11EED"/>
    <w:rsid w:val="00E12A88"/>
    <w:rsid w:val="00E12DDF"/>
    <w:rsid w:val="00E13D9E"/>
    <w:rsid w:val="00E1433A"/>
    <w:rsid w:val="00E14D62"/>
    <w:rsid w:val="00E16027"/>
    <w:rsid w:val="00E16426"/>
    <w:rsid w:val="00E16B57"/>
    <w:rsid w:val="00E16DD3"/>
    <w:rsid w:val="00E16FD9"/>
    <w:rsid w:val="00E200F3"/>
    <w:rsid w:val="00E201D9"/>
    <w:rsid w:val="00E210C5"/>
    <w:rsid w:val="00E21208"/>
    <w:rsid w:val="00E22E0D"/>
    <w:rsid w:val="00E23854"/>
    <w:rsid w:val="00E2392E"/>
    <w:rsid w:val="00E24F11"/>
    <w:rsid w:val="00E2680A"/>
    <w:rsid w:val="00E26C84"/>
    <w:rsid w:val="00E26DBD"/>
    <w:rsid w:val="00E30099"/>
    <w:rsid w:val="00E3009D"/>
    <w:rsid w:val="00E30DB3"/>
    <w:rsid w:val="00E310D1"/>
    <w:rsid w:val="00E31ABD"/>
    <w:rsid w:val="00E32251"/>
    <w:rsid w:val="00E33262"/>
    <w:rsid w:val="00E33311"/>
    <w:rsid w:val="00E33543"/>
    <w:rsid w:val="00E33639"/>
    <w:rsid w:val="00E33AE5"/>
    <w:rsid w:val="00E33C15"/>
    <w:rsid w:val="00E3483A"/>
    <w:rsid w:val="00E349D5"/>
    <w:rsid w:val="00E351CE"/>
    <w:rsid w:val="00E35808"/>
    <w:rsid w:val="00E359EF"/>
    <w:rsid w:val="00E35D98"/>
    <w:rsid w:val="00E36352"/>
    <w:rsid w:val="00E37012"/>
    <w:rsid w:val="00E37C86"/>
    <w:rsid w:val="00E40899"/>
    <w:rsid w:val="00E41385"/>
    <w:rsid w:val="00E422BD"/>
    <w:rsid w:val="00E42D01"/>
    <w:rsid w:val="00E43679"/>
    <w:rsid w:val="00E43FC9"/>
    <w:rsid w:val="00E442C6"/>
    <w:rsid w:val="00E44F50"/>
    <w:rsid w:val="00E45B28"/>
    <w:rsid w:val="00E460E0"/>
    <w:rsid w:val="00E461BC"/>
    <w:rsid w:val="00E465DF"/>
    <w:rsid w:val="00E46ABC"/>
    <w:rsid w:val="00E504CC"/>
    <w:rsid w:val="00E514A7"/>
    <w:rsid w:val="00E51ABD"/>
    <w:rsid w:val="00E52C68"/>
    <w:rsid w:val="00E53575"/>
    <w:rsid w:val="00E5410D"/>
    <w:rsid w:val="00E542BC"/>
    <w:rsid w:val="00E546EB"/>
    <w:rsid w:val="00E5476E"/>
    <w:rsid w:val="00E559BE"/>
    <w:rsid w:val="00E56CEB"/>
    <w:rsid w:val="00E574A4"/>
    <w:rsid w:val="00E57888"/>
    <w:rsid w:val="00E57F93"/>
    <w:rsid w:val="00E60403"/>
    <w:rsid w:val="00E60625"/>
    <w:rsid w:val="00E61E3F"/>
    <w:rsid w:val="00E63D26"/>
    <w:rsid w:val="00E642BA"/>
    <w:rsid w:val="00E64442"/>
    <w:rsid w:val="00E65435"/>
    <w:rsid w:val="00E6617B"/>
    <w:rsid w:val="00E66753"/>
    <w:rsid w:val="00E66D93"/>
    <w:rsid w:val="00E66E41"/>
    <w:rsid w:val="00E671C9"/>
    <w:rsid w:val="00E6742A"/>
    <w:rsid w:val="00E679F0"/>
    <w:rsid w:val="00E67D96"/>
    <w:rsid w:val="00E67ECD"/>
    <w:rsid w:val="00E70507"/>
    <w:rsid w:val="00E70650"/>
    <w:rsid w:val="00E708D3"/>
    <w:rsid w:val="00E70FA5"/>
    <w:rsid w:val="00E72295"/>
    <w:rsid w:val="00E72428"/>
    <w:rsid w:val="00E74C12"/>
    <w:rsid w:val="00E74CBD"/>
    <w:rsid w:val="00E755A4"/>
    <w:rsid w:val="00E76133"/>
    <w:rsid w:val="00E764BA"/>
    <w:rsid w:val="00E768A9"/>
    <w:rsid w:val="00E76BC5"/>
    <w:rsid w:val="00E777FE"/>
    <w:rsid w:val="00E77A77"/>
    <w:rsid w:val="00E77B40"/>
    <w:rsid w:val="00E8079E"/>
    <w:rsid w:val="00E80CA3"/>
    <w:rsid w:val="00E823AD"/>
    <w:rsid w:val="00E824D2"/>
    <w:rsid w:val="00E82F36"/>
    <w:rsid w:val="00E84109"/>
    <w:rsid w:val="00E845C5"/>
    <w:rsid w:val="00E85140"/>
    <w:rsid w:val="00E85479"/>
    <w:rsid w:val="00E855FA"/>
    <w:rsid w:val="00E86054"/>
    <w:rsid w:val="00E86484"/>
    <w:rsid w:val="00E86963"/>
    <w:rsid w:val="00E86D70"/>
    <w:rsid w:val="00E8756F"/>
    <w:rsid w:val="00E87A99"/>
    <w:rsid w:val="00E87E82"/>
    <w:rsid w:val="00E910CF"/>
    <w:rsid w:val="00E9159E"/>
    <w:rsid w:val="00E9177B"/>
    <w:rsid w:val="00E91E67"/>
    <w:rsid w:val="00E937BF"/>
    <w:rsid w:val="00E93851"/>
    <w:rsid w:val="00E962D2"/>
    <w:rsid w:val="00E9652B"/>
    <w:rsid w:val="00E9659F"/>
    <w:rsid w:val="00E97EC0"/>
    <w:rsid w:val="00E97F92"/>
    <w:rsid w:val="00EA0C03"/>
    <w:rsid w:val="00EA1B30"/>
    <w:rsid w:val="00EA2024"/>
    <w:rsid w:val="00EA2376"/>
    <w:rsid w:val="00EA30D4"/>
    <w:rsid w:val="00EA31ED"/>
    <w:rsid w:val="00EA366A"/>
    <w:rsid w:val="00EA3E36"/>
    <w:rsid w:val="00EA4009"/>
    <w:rsid w:val="00EA44FB"/>
    <w:rsid w:val="00EA4D14"/>
    <w:rsid w:val="00EA5614"/>
    <w:rsid w:val="00EA5B5C"/>
    <w:rsid w:val="00EA6150"/>
    <w:rsid w:val="00EA6A66"/>
    <w:rsid w:val="00EA6F61"/>
    <w:rsid w:val="00EB0691"/>
    <w:rsid w:val="00EB2A62"/>
    <w:rsid w:val="00EB2FBA"/>
    <w:rsid w:val="00EB4726"/>
    <w:rsid w:val="00EB59FA"/>
    <w:rsid w:val="00EB5F17"/>
    <w:rsid w:val="00EB6749"/>
    <w:rsid w:val="00EB71DB"/>
    <w:rsid w:val="00EB7A36"/>
    <w:rsid w:val="00EB7C68"/>
    <w:rsid w:val="00EB7E23"/>
    <w:rsid w:val="00EB7E46"/>
    <w:rsid w:val="00EB7FB3"/>
    <w:rsid w:val="00EC09AC"/>
    <w:rsid w:val="00EC13CE"/>
    <w:rsid w:val="00EC13EB"/>
    <w:rsid w:val="00EC1A59"/>
    <w:rsid w:val="00EC24A0"/>
    <w:rsid w:val="00EC2E09"/>
    <w:rsid w:val="00EC47E4"/>
    <w:rsid w:val="00EC6543"/>
    <w:rsid w:val="00ED0864"/>
    <w:rsid w:val="00ED0AEE"/>
    <w:rsid w:val="00ED14E3"/>
    <w:rsid w:val="00ED2511"/>
    <w:rsid w:val="00ED3294"/>
    <w:rsid w:val="00ED4356"/>
    <w:rsid w:val="00ED4ADD"/>
    <w:rsid w:val="00ED4C35"/>
    <w:rsid w:val="00ED4F3F"/>
    <w:rsid w:val="00ED5E0A"/>
    <w:rsid w:val="00ED6021"/>
    <w:rsid w:val="00ED635A"/>
    <w:rsid w:val="00ED63F7"/>
    <w:rsid w:val="00ED6CA1"/>
    <w:rsid w:val="00ED7646"/>
    <w:rsid w:val="00ED7976"/>
    <w:rsid w:val="00ED7DDD"/>
    <w:rsid w:val="00EE08DB"/>
    <w:rsid w:val="00EE0983"/>
    <w:rsid w:val="00EE0B74"/>
    <w:rsid w:val="00EE0CAE"/>
    <w:rsid w:val="00EE0DA5"/>
    <w:rsid w:val="00EE0DA9"/>
    <w:rsid w:val="00EE111F"/>
    <w:rsid w:val="00EE14BA"/>
    <w:rsid w:val="00EE16D9"/>
    <w:rsid w:val="00EE1C4B"/>
    <w:rsid w:val="00EE22F3"/>
    <w:rsid w:val="00EE245C"/>
    <w:rsid w:val="00EE2751"/>
    <w:rsid w:val="00EE28D1"/>
    <w:rsid w:val="00EE2D7E"/>
    <w:rsid w:val="00EE46FD"/>
    <w:rsid w:val="00EE4E3D"/>
    <w:rsid w:val="00EE53CC"/>
    <w:rsid w:val="00EE5996"/>
    <w:rsid w:val="00EE5AC4"/>
    <w:rsid w:val="00EE62BC"/>
    <w:rsid w:val="00EE6B31"/>
    <w:rsid w:val="00EE6E53"/>
    <w:rsid w:val="00EF063B"/>
    <w:rsid w:val="00EF07E6"/>
    <w:rsid w:val="00EF0B56"/>
    <w:rsid w:val="00EF0BE6"/>
    <w:rsid w:val="00EF0CD5"/>
    <w:rsid w:val="00EF2463"/>
    <w:rsid w:val="00EF28A8"/>
    <w:rsid w:val="00EF2C37"/>
    <w:rsid w:val="00EF340A"/>
    <w:rsid w:val="00EF3B77"/>
    <w:rsid w:val="00EF5624"/>
    <w:rsid w:val="00EF5789"/>
    <w:rsid w:val="00EF61DC"/>
    <w:rsid w:val="00EF64AF"/>
    <w:rsid w:val="00EF6B08"/>
    <w:rsid w:val="00EF6E5B"/>
    <w:rsid w:val="00F00E24"/>
    <w:rsid w:val="00F01495"/>
    <w:rsid w:val="00F018CF"/>
    <w:rsid w:val="00F01AB5"/>
    <w:rsid w:val="00F02F12"/>
    <w:rsid w:val="00F040FC"/>
    <w:rsid w:val="00F04A1C"/>
    <w:rsid w:val="00F04C69"/>
    <w:rsid w:val="00F04EC4"/>
    <w:rsid w:val="00F05035"/>
    <w:rsid w:val="00F0508C"/>
    <w:rsid w:val="00F05434"/>
    <w:rsid w:val="00F054B3"/>
    <w:rsid w:val="00F0575C"/>
    <w:rsid w:val="00F05C5D"/>
    <w:rsid w:val="00F06118"/>
    <w:rsid w:val="00F06CBC"/>
    <w:rsid w:val="00F06FAD"/>
    <w:rsid w:val="00F07047"/>
    <w:rsid w:val="00F07167"/>
    <w:rsid w:val="00F07707"/>
    <w:rsid w:val="00F108AD"/>
    <w:rsid w:val="00F110C8"/>
    <w:rsid w:val="00F11C37"/>
    <w:rsid w:val="00F15A76"/>
    <w:rsid w:val="00F17B23"/>
    <w:rsid w:val="00F20B1E"/>
    <w:rsid w:val="00F20FFB"/>
    <w:rsid w:val="00F210F9"/>
    <w:rsid w:val="00F214FE"/>
    <w:rsid w:val="00F21C7F"/>
    <w:rsid w:val="00F22CB7"/>
    <w:rsid w:val="00F23CFF"/>
    <w:rsid w:val="00F24A6E"/>
    <w:rsid w:val="00F24E04"/>
    <w:rsid w:val="00F26EAB"/>
    <w:rsid w:val="00F275FD"/>
    <w:rsid w:val="00F279F0"/>
    <w:rsid w:val="00F27C63"/>
    <w:rsid w:val="00F302DC"/>
    <w:rsid w:val="00F30D1D"/>
    <w:rsid w:val="00F3115E"/>
    <w:rsid w:val="00F312FC"/>
    <w:rsid w:val="00F316CE"/>
    <w:rsid w:val="00F31C02"/>
    <w:rsid w:val="00F31F85"/>
    <w:rsid w:val="00F32CDD"/>
    <w:rsid w:val="00F32CE2"/>
    <w:rsid w:val="00F33097"/>
    <w:rsid w:val="00F332A8"/>
    <w:rsid w:val="00F3378A"/>
    <w:rsid w:val="00F33EE3"/>
    <w:rsid w:val="00F33F57"/>
    <w:rsid w:val="00F34468"/>
    <w:rsid w:val="00F3472A"/>
    <w:rsid w:val="00F34A14"/>
    <w:rsid w:val="00F35366"/>
    <w:rsid w:val="00F35A20"/>
    <w:rsid w:val="00F36621"/>
    <w:rsid w:val="00F40B38"/>
    <w:rsid w:val="00F412CD"/>
    <w:rsid w:val="00F41A40"/>
    <w:rsid w:val="00F41B4C"/>
    <w:rsid w:val="00F42998"/>
    <w:rsid w:val="00F42CC4"/>
    <w:rsid w:val="00F42D8F"/>
    <w:rsid w:val="00F459D1"/>
    <w:rsid w:val="00F45D0A"/>
    <w:rsid w:val="00F477FE"/>
    <w:rsid w:val="00F5047A"/>
    <w:rsid w:val="00F504D1"/>
    <w:rsid w:val="00F50C29"/>
    <w:rsid w:val="00F50DB8"/>
    <w:rsid w:val="00F52BAC"/>
    <w:rsid w:val="00F52E6E"/>
    <w:rsid w:val="00F5338E"/>
    <w:rsid w:val="00F53DE9"/>
    <w:rsid w:val="00F53FBA"/>
    <w:rsid w:val="00F543AC"/>
    <w:rsid w:val="00F54580"/>
    <w:rsid w:val="00F56865"/>
    <w:rsid w:val="00F56DBB"/>
    <w:rsid w:val="00F57E44"/>
    <w:rsid w:val="00F60057"/>
    <w:rsid w:val="00F61E63"/>
    <w:rsid w:val="00F62D47"/>
    <w:rsid w:val="00F63E27"/>
    <w:rsid w:val="00F63F47"/>
    <w:rsid w:val="00F64652"/>
    <w:rsid w:val="00F64C52"/>
    <w:rsid w:val="00F65D8F"/>
    <w:rsid w:val="00F662A0"/>
    <w:rsid w:val="00F675D3"/>
    <w:rsid w:val="00F70134"/>
    <w:rsid w:val="00F7122F"/>
    <w:rsid w:val="00F712A7"/>
    <w:rsid w:val="00F72565"/>
    <w:rsid w:val="00F72EA2"/>
    <w:rsid w:val="00F73598"/>
    <w:rsid w:val="00F73B70"/>
    <w:rsid w:val="00F73F38"/>
    <w:rsid w:val="00F741FD"/>
    <w:rsid w:val="00F74251"/>
    <w:rsid w:val="00F7485E"/>
    <w:rsid w:val="00F74A16"/>
    <w:rsid w:val="00F74CE9"/>
    <w:rsid w:val="00F75395"/>
    <w:rsid w:val="00F754C8"/>
    <w:rsid w:val="00F756B9"/>
    <w:rsid w:val="00F75FA0"/>
    <w:rsid w:val="00F7692F"/>
    <w:rsid w:val="00F773BC"/>
    <w:rsid w:val="00F77773"/>
    <w:rsid w:val="00F7780B"/>
    <w:rsid w:val="00F77964"/>
    <w:rsid w:val="00F80114"/>
    <w:rsid w:val="00F8042D"/>
    <w:rsid w:val="00F8052D"/>
    <w:rsid w:val="00F8063F"/>
    <w:rsid w:val="00F829A4"/>
    <w:rsid w:val="00F82AB6"/>
    <w:rsid w:val="00F83131"/>
    <w:rsid w:val="00F84643"/>
    <w:rsid w:val="00F8509E"/>
    <w:rsid w:val="00F86F3F"/>
    <w:rsid w:val="00F90122"/>
    <w:rsid w:val="00F90B26"/>
    <w:rsid w:val="00F91FAA"/>
    <w:rsid w:val="00F926A1"/>
    <w:rsid w:val="00F93CCA"/>
    <w:rsid w:val="00F93CF7"/>
    <w:rsid w:val="00F94AAB"/>
    <w:rsid w:val="00F94B53"/>
    <w:rsid w:val="00F9649C"/>
    <w:rsid w:val="00F96854"/>
    <w:rsid w:val="00F97F28"/>
    <w:rsid w:val="00FA110D"/>
    <w:rsid w:val="00FA1379"/>
    <w:rsid w:val="00FA1404"/>
    <w:rsid w:val="00FA221B"/>
    <w:rsid w:val="00FA2A9D"/>
    <w:rsid w:val="00FA31E4"/>
    <w:rsid w:val="00FA36D7"/>
    <w:rsid w:val="00FA3A70"/>
    <w:rsid w:val="00FA4221"/>
    <w:rsid w:val="00FA4347"/>
    <w:rsid w:val="00FA47AE"/>
    <w:rsid w:val="00FA4923"/>
    <w:rsid w:val="00FA55D5"/>
    <w:rsid w:val="00FA6B64"/>
    <w:rsid w:val="00FA710F"/>
    <w:rsid w:val="00FA7BE9"/>
    <w:rsid w:val="00FA7D7D"/>
    <w:rsid w:val="00FB0B73"/>
    <w:rsid w:val="00FB179C"/>
    <w:rsid w:val="00FB2E39"/>
    <w:rsid w:val="00FB2E86"/>
    <w:rsid w:val="00FB334F"/>
    <w:rsid w:val="00FB33F1"/>
    <w:rsid w:val="00FB4126"/>
    <w:rsid w:val="00FB45A1"/>
    <w:rsid w:val="00FB4AA4"/>
    <w:rsid w:val="00FB4C72"/>
    <w:rsid w:val="00FB4CD8"/>
    <w:rsid w:val="00FB4D76"/>
    <w:rsid w:val="00FB6298"/>
    <w:rsid w:val="00FB657C"/>
    <w:rsid w:val="00FB6D3B"/>
    <w:rsid w:val="00FB7D10"/>
    <w:rsid w:val="00FB7F8A"/>
    <w:rsid w:val="00FC0ED9"/>
    <w:rsid w:val="00FC1000"/>
    <w:rsid w:val="00FC2FE1"/>
    <w:rsid w:val="00FC350E"/>
    <w:rsid w:val="00FC3D12"/>
    <w:rsid w:val="00FC47A3"/>
    <w:rsid w:val="00FC4CB8"/>
    <w:rsid w:val="00FC5D85"/>
    <w:rsid w:val="00FC5EDF"/>
    <w:rsid w:val="00FC6379"/>
    <w:rsid w:val="00FC6DB0"/>
    <w:rsid w:val="00FC7287"/>
    <w:rsid w:val="00FC7B2D"/>
    <w:rsid w:val="00FD056D"/>
    <w:rsid w:val="00FD058C"/>
    <w:rsid w:val="00FD0C88"/>
    <w:rsid w:val="00FD1AEF"/>
    <w:rsid w:val="00FD2A8D"/>
    <w:rsid w:val="00FD2C80"/>
    <w:rsid w:val="00FD4828"/>
    <w:rsid w:val="00FD5835"/>
    <w:rsid w:val="00FD598D"/>
    <w:rsid w:val="00FD59AF"/>
    <w:rsid w:val="00FD5B08"/>
    <w:rsid w:val="00FD64CE"/>
    <w:rsid w:val="00FD6751"/>
    <w:rsid w:val="00FD7979"/>
    <w:rsid w:val="00FE0ED9"/>
    <w:rsid w:val="00FE1A56"/>
    <w:rsid w:val="00FE2540"/>
    <w:rsid w:val="00FE2F56"/>
    <w:rsid w:val="00FE31C1"/>
    <w:rsid w:val="00FE36CC"/>
    <w:rsid w:val="00FE45AD"/>
    <w:rsid w:val="00FE485D"/>
    <w:rsid w:val="00FE4E05"/>
    <w:rsid w:val="00FE5BA8"/>
    <w:rsid w:val="00FE62E9"/>
    <w:rsid w:val="00FE7DD6"/>
    <w:rsid w:val="00FE7ECD"/>
    <w:rsid w:val="00FF1047"/>
    <w:rsid w:val="00FF21A7"/>
    <w:rsid w:val="00FF243F"/>
    <w:rsid w:val="00FF2A78"/>
    <w:rsid w:val="00FF2ED3"/>
    <w:rsid w:val="00FF3642"/>
    <w:rsid w:val="00FF3762"/>
    <w:rsid w:val="00FF5C92"/>
    <w:rsid w:val="00FF6932"/>
    <w:rsid w:val="00FF6C96"/>
    <w:rsid w:val="00FF7CD9"/>
    <w:rsid w:val="032B186F"/>
    <w:rsid w:val="03BE3F0D"/>
    <w:rsid w:val="0665B9C0"/>
    <w:rsid w:val="06977624"/>
    <w:rsid w:val="06CEE132"/>
    <w:rsid w:val="0741247B"/>
    <w:rsid w:val="079DD8D1"/>
    <w:rsid w:val="07AFF1BE"/>
    <w:rsid w:val="0944191C"/>
    <w:rsid w:val="0A260DDD"/>
    <w:rsid w:val="0AA47A26"/>
    <w:rsid w:val="0AED0A20"/>
    <w:rsid w:val="0BAF354F"/>
    <w:rsid w:val="0BF4B621"/>
    <w:rsid w:val="0E91094E"/>
    <w:rsid w:val="0EF3A03F"/>
    <w:rsid w:val="0F567CF1"/>
    <w:rsid w:val="0FB6A90C"/>
    <w:rsid w:val="1165E4AB"/>
    <w:rsid w:val="11E1595A"/>
    <w:rsid w:val="128B56CC"/>
    <w:rsid w:val="12BD01C1"/>
    <w:rsid w:val="134EE71E"/>
    <w:rsid w:val="140B8906"/>
    <w:rsid w:val="15001C1E"/>
    <w:rsid w:val="17B292FC"/>
    <w:rsid w:val="198AB36B"/>
    <w:rsid w:val="1A1A5315"/>
    <w:rsid w:val="1B920F56"/>
    <w:rsid w:val="1B9DE7E6"/>
    <w:rsid w:val="1BBD41F7"/>
    <w:rsid w:val="1BEB3BF4"/>
    <w:rsid w:val="1CC77E8D"/>
    <w:rsid w:val="1D6A2015"/>
    <w:rsid w:val="1DB5788E"/>
    <w:rsid w:val="20FE7E1F"/>
    <w:rsid w:val="21B9F375"/>
    <w:rsid w:val="231A1DED"/>
    <w:rsid w:val="23D9ABB5"/>
    <w:rsid w:val="2DF003C9"/>
    <w:rsid w:val="2E6CE352"/>
    <w:rsid w:val="310B81F5"/>
    <w:rsid w:val="31846474"/>
    <w:rsid w:val="3585B62B"/>
    <w:rsid w:val="361319F6"/>
    <w:rsid w:val="377F68B2"/>
    <w:rsid w:val="37F13963"/>
    <w:rsid w:val="38601C32"/>
    <w:rsid w:val="397D7810"/>
    <w:rsid w:val="39A17244"/>
    <w:rsid w:val="39F42A43"/>
    <w:rsid w:val="3A8D6D8C"/>
    <w:rsid w:val="3B5701DB"/>
    <w:rsid w:val="3C4AEE6A"/>
    <w:rsid w:val="3DC33892"/>
    <w:rsid w:val="3E222A05"/>
    <w:rsid w:val="3E738F97"/>
    <w:rsid w:val="3E75D290"/>
    <w:rsid w:val="4073FDB7"/>
    <w:rsid w:val="43F5FAD3"/>
    <w:rsid w:val="45A27DE7"/>
    <w:rsid w:val="47310866"/>
    <w:rsid w:val="50224F42"/>
    <w:rsid w:val="50FEF63F"/>
    <w:rsid w:val="513D1CCF"/>
    <w:rsid w:val="532B3B87"/>
    <w:rsid w:val="53BEC412"/>
    <w:rsid w:val="56AB7BB3"/>
    <w:rsid w:val="5886929A"/>
    <w:rsid w:val="59B97F11"/>
    <w:rsid w:val="59E284FD"/>
    <w:rsid w:val="5A1D26E9"/>
    <w:rsid w:val="5B4BC03F"/>
    <w:rsid w:val="5FD29645"/>
    <w:rsid w:val="619994E7"/>
    <w:rsid w:val="636251B7"/>
    <w:rsid w:val="674EF1F2"/>
    <w:rsid w:val="6AC0BE2E"/>
    <w:rsid w:val="6B3E8C84"/>
    <w:rsid w:val="6C214CAE"/>
    <w:rsid w:val="6CDCFFC9"/>
    <w:rsid w:val="6DC87BC6"/>
    <w:rsid w:val="6FA88A3C"/>
    <w:rsid w:val="717DB5AF"/>
    <w:rsid w:val="72EF95D0"/>
    <w:rsid w:val="731EDBB4"/>
    <w:rsid w:val="7395AC63"/>
    <w:rsid w:val="753B11AE"/>
    <w:rsid w:val="75CA3F5F"/>
    <w:rsid w:val="76C98A62"/>
    <w:rsid w:val="77F897CC"/>
    <w:rsid w:val="7D638D46"/>
    <w:rsid w:val="7DF93863"/>
    <w:rsid w:val="7E9586D3"/>
    <w:rsid w:val="7F97FF3C"/>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1ED5E3F7"/>
  <w15:docId w15:val="{36DAC48C-6299-43E1-87C3-1BA6047C3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D1350"/>
    <w:pPr>
      <w:jc w:val="both"/>
    </w:pPr>
    <w:rPr>
      <w:rFonts w:ascii="Arial" w:hAnsi="Arial" w:cs="Arial"/>
      <w:lang w:val="en-GB"/>
    </w:rPr>
  </w:style>
  <w:style w:type="paragraph" w:styleId="Heading1">
    <w:name w:val="heading 1"/>
    <w:basedOn w:val="Normal"/>
    <w:next w:val="Normal"/>
    <w:link w:val="Heading1Char"/>
    <w:uiPriority w:val="9"/>
    <w:qFormat/>
    <w:rsid w:val="00105191"/>
    <w:pPr>
      <w:keepNext/>
      <w:keepLines/>
      <w:numPr>
        <w:numId w:val="1"/>
      </w:numPr>
      <w:tabs>
        <w:tab w:val="left" w:pos="0"/>
      </w:tabs>
      <w:spacing w:before="240" w:after="120"/>
      <w:outlineLvl w:val="0"/>
    </w:pPr>
    <w:rPr>
      <w:rFonts w:eastAsiaTheme="majorEastAsia"/>
      <w:b/>
      <w:sz w:val="36"/>
      <w:szCs w:val="32"/>
    </w:rPr>
  </w:style>
  <w:style w:type="paragraph" w:styleId="Heading2">
    <w:name w:val="heading 2"/>
    <w:basedOn w:val="Heading1"/>
    <w:next w:val="Normal"/>
    <w:link w:val="Heading2Char"/>
    <w:uiPriority w:val="9"/>
    <w:unhideWhenUsed/>
    <w:qFormat/>
    <w:rsid w:val="00105191"/>
    <w:pPr>
      <w:numPr>
        <w:ilvl w:val="1"/>
      </w:numPr>
      <w:tabs>
        <w:tab w:val="clear" w:pos="0"/>
        <w:tab w:val="left" w:pos="567"/>
      </w:tabs>
      <w:outlineLvl w:val="1"/>
    </w:pPr>
    <w:rPr>
      <w:sz w:val="28"/>
    </w:rPr>
  </w:style>
  <w:style w:type="paragraph" w:styleId="Heading3">
    <w:name w:val="heading 3"/>
    <w:basedOn w:val="Heading2"/>
    <w:next w:val="Normal"/>
    <w:link w:val="Heading3Char"/>
    <w:uiPriority w:val="9"/>
    <w:unhideWhenUsed/>
    <w:qFormat/>
    <w:rsid w:val="00105191"/>
    <w:pPr>
      <w:numPr>
        <w:ilvl w:val="2"/>
      </w:numPr>
      <w:tabs>
        <w:tab w:val="clear" w:pos="567"/>
        <w:tab w:val="left" w:pos="709"/>
      </w:tabs>
      <w:outlineLvl w:val="2"/>
    </w:pPr>
    <w:rPr>
      <w:sz w:val="24"/>
    </w:rPr>
  </w:style>
  <w:style w:type="paragraph" w:styleId="Heading4">
    <w:name w:val="heading 4"/>
    <w:basedOn w:val="Heading3"/>
    <w:link w:val="Heading4Char"/>
    <w:autoRedefine/>
    <w:unhideWhenUsed/>
    <w:qFormat/>
    <w:rsid w:val="00DF4B9F"/>
    <w:pPr>
      <w:numPr>
        <w:ilvl w:val="3"/>
      </w:numPr>
      <w:tabs>
        <w:tab w:val="clear" w:pos="709"/>
        <w:tab w:val="left" w:pos="851"/>
      </w:tabs>
      <w:outlineLvl w:val="3"/>
    </w:pPr>
    <w:rPr>
      <w:sz w:val="22"/>
    </w:rPr>
  </w:style>
  <w:style w:type="paragraph" w:styleId="Heading5">
    <w:name w:val="heading 5"/>
    <w:basedOn w:val="Normal"/>
    <w:next w:val="Normal"/>
    <w:link w:val="Heading5Char"/>
    <w:unhideWhenUsed/>
    <w:qFormat/>
    <w:rsid w:val="00E24F1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qFormat/>
    <w:rsid w:val="00E9177B"/>
    <w:pPr>
      <w:spacing w:after="120" w:line="240" w:lineRule="auto"/>
      <w:jc w:val="left"/>
      <w:outlineLvl w:val="5"/>
    </w:pPr>
    <w:rPr>
      <w:rFonts w:eastAsia="Times New Roman" w:cs="Times New Roman"/>
      <w:szCs w:val="20"/>
    </w:rPr>
  </w:style>
  <w:style w:type="paragraph" w:styleId="Heading7">
    <w:name w:val="heading 7"/>
    <w:basedOn w:val="Normal"/>
    <w:next w:val="Normal"/>
    <w:link w:val="Heading7Char"/>
    <w:qFormat/>
    <w:rsid w:val="00E9177B"/>
    <w:pPr>
      <w:spacing w:after="120" w:line="240" w:lineRule="auto"/>
      <w:jc w:val="left"/>
      <w:outlineLvl w:val="6"/>
    </w:pPr>
    <w:rPr>
      <w:rFonts w:eastAsia="Times New Roman" w:cs="Times New Roman"/>
      <w:szCs w:val="20"/>
    </w:rPr>
  </w:style>
  <w:style w:type="paragraph" w:styleId="Heading8">
    <w:name w:val="heading 8"/>
    <w:basedOn w:val="Normal"/>
    <w:next w:val="Normal"/>
    <w:link w:val="Heading8Char"/>
    <w:qFormat/>
    <w:rsid w:val="00E9177B"/>
    <w:pPr>
      <w:spacing w:after="120" w:line="240" w:lineRule="auto"/>
      <w:jc w:val="left"/>
      <w:outlineLvl w:val="7"/>
    </w:pPr>
    <w:rPr>
      <w:rFonts w:eastAsia="Times New Roman" w:cs="Times New Roman"/>
      <w:szCs w:val="20"/>
    </w:rPr>
  </w:style>
  <w:style w:type="paragraph" w:styleId="Heading9">
    <w:name w:val="heading 9"/>
    <w:basedOn w:val="Normal"/>
    <w:next w:val="Normal"/>
    <w:link w:val="Heading9Char"/>
    <w:qFormat/>
    <w:rsid w:val="00E9177B"/>
    <w:pPr>
      <w:spacing w:after="120" w:line="240" w:lineRule="auto"/>
      <w:jc w:val="left"/>
      <w:outlineLvl w:val="8"/>
    </w:pPr>
    <w:rPr>
      <w:rFonts w:eastAsia="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191"/>
    <w:rPr>
      <w:rFonts w:ascii="Arial" w:eastAsiaTheme="majorEastAsia" w:hAnsi="Arial" w:cs="Arial"/>
      <w:b/>
      <w:sz w:val="36"/>
      <w:szCs w:val="32"/>
      <w:lang w:val="en-GB"/>
    </w:rPr>
  </w:style>
  <w:style w:type="character" w:customStyle="1" w:styleId="Heading2Char">
    <w:name w:val="Heading 2 Char"/>
    <w:basedOn w:val="DefaultParagraphFont"/>
    <w:link w:val="Heading2"/>
    <w:uiPriority w:val="9"/>
    <w:rsid w:val="00105191"/>
    <w:rPr>
      <w:rFonts w:ascii="Arial" w:eastAsiaTheme="majorEastAsia" w:hAnsi="Arial" w:cs="Arial"/>
      <w:b/>
      <w:sz w:val="28"/>
      <w:szCs w:val="32"/>
      <w:lang w:val="en-GB"/>
    </w:rPr>
  </w:style>
  <w:style w:type="character" w:customStyle="1" w:styleId="Heading3Char">
    <w:name w:val="Heading 3 Char"/>
    <w:basedOn w:val="DefaultParagraphFont"/>
    <w:link w:val="Heading3"/>
    <w:uiPriority w:val="9"/>
    <w:rsid w:val="00105191"/>
    <w:rPr>
      <w:rFonts w:ascii="Arial" w:eastAsiaTheme="majorEastAsia" w:hAnsi="Arial" w:cs="Arial"/>
      <w:b/>
      <w:sz w:val="24"/>
      <w:szCs w:val="32"/>
      <w:lang w:val="en-GB"/>
    </w:rPr>
  </w:style>
  <w:style w:type="character" w:customStyle="1" w:styleId="Heading4Char">
    <w:name w:val="Heading 4 Char"/>
    <w:basedOn w:val="DefaultParagraphFont"/>
    <w:link w:val="Heading4"/>
    <w:rsid w:val="00DF4B9F"/>
    <w:rPr>
      <w:rFonts w:ascii="Arial" w:eastAsiaTheme="majorEastAsia" w:hAnsi="Arial" w:cs="Arial"/>
      <w:b/>
      <w:szCs w:val="32"/>
      <w:lang w:val="en-GB"/>
    </w:rPr>
  </w:style>
  <w:style w:type="character" w:customStyle="1" w:styleId="Heading5Char">
    <w:name w:val="Heading 5 Char"/>
    <w:basedOn w:val="DefaultParagraphFont"/>
    <w:link w:val="Heading5"/>
    <w:rsid w:val="00E24F11"/>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rsid w:val="00E9177B"/>
    <w:rPr>
      <w:rFonts w:ascii="Arial" w:eastAsia="Times New Roman" w:hAnsi="Arial" w:cs="Times New Roman"/>
      <w:szCs w:val="20"/>
      <w:lang w:val="en-GB"/>
    </w:rPr>
  </w:style>
  <w:style w:type="character" w:customStyle="1" w:styleId="Heading7Char">
    <w:name w:val="Heading 7 Char"/>
    <w:basedOn w:val="DefaultParagraphFont"/>
    <w:link w:val="Heading7"/>
    <w:rsid w:val="00E9177B"/>
    <w:rPr>
      <w:rFonts w:ascii="Arial" w:eastAsia="Times New Roman" w:hAnsi="Arial" w:cs="Times New Roman"/>
      <w:szCs w:val="20"/>
      <w:lang w:val="en-GB"/>
    </w:rPr>
  </w:style>
  <w:style w:type="character" w:customStyle="1" w:styleId="Heading8Char">
    <w:name w:val="Heading 8 Char"/>
    <w:basedOn w:val="DefaultParagraphFont"/>
    <w:link w:val="Heading8"/>
    <w:rsid w:val="00E9177B"/>
    <w:rPr>
      <w:rFonts w:ascii="Arial" w:eastAsia="Times New Roman" w:hAnsi="Arial" w:cs="Times New Roman"/>
      <w:szCs w:val="20"/>
      <w:lang w:val="en-GB"/>
    </w:rPr>
  </w:style>
  <w:style w:type="character" w:customStyle="1" w:styleId="Heading9Char">
    <w:name w:val="Heading 9 Char"/>
    <w:basedOn w:val="DefaultParagraphFont"/>
    <w:link w:val="Heading9"/>
    <w:rsid w:val="00E9177B"/>
    <w:rPr>
      <w:rFonts w:ascii="Arial" w:eastAsia="Times New Roman" w:hAnsi="Arial" w:cs="Times New Roman"/>
      <w:szCs w:val="20"/>
      <w:lang w:val="en-GB"/>
    </w:rPr>
  </w:style>
  <w:style w:type="paragraph" w:styleId="ListParagraph">
    <w:name w:val="List Paragraph"/>
    <w:basedOn w:val="Normal"/>
    <w:uiPriority w:val="34"/>
    <w:qFormat/>
    <w:rsid w:val="00260281"/>
    <w:pPr>
      <w:ind w:left="720"/>
      <w:contextualSpacing/>
    </w:pPr>
  </w:style>
  <w:style w:type="character" w:styleId="Strong">
    <w:name w:val="Strong"/>
    <w:uiPriority w:val="22"/>
    <w:qFormat/>
    <w:rsid w:val="003F59C5"/>
    <w:rPr>
      <w:b/>
    </w:rPr>
  </w:style>
  <w:style w:type="character" w:styleId="IntenseEmphasis">
    <w:name w:val="Intense Emphasis"/>
    <w:basedOn w:val="DefaultParagraphFont"/>
    <w:uiPriority w:val="21"/>
    <w:rsid w:val="003F59C5"/>
    <w:rPr>
      <w:i/>
      <w:iCs/>
      <w:color w:val="4472C4" w:themeColor="accent1"/>
    </w:rPr>
  </w:style>
  <w:style w:type="character" w:styleId="SubtleEmphasis">
    <w:name w:val="Subtle Emphasis"/>
    <w:basedOn w:val="DefaultParagraphFont"/>
    <w:uiPriority w:val="19"/>
    <w:rsid w:val="003F59C5"/>
    <w:rPr>
      <w:i/>
      <w:iCs/>
      <w:color w:val="404040" w:themeColor="text1" w:themeTint="BF"/>
    </w:rPr>
  </w:style>
  <w:style w:type="character" w:styleId="Emphasis">
    <w:name w:val="Emphasis"/>
    <w:basedOn w:val="DefaultParagraphFont"/>
    <w:uiPriority w:val="20"/>
    <w:qFormat/>
    <w:rsid w:val="003F59C5"/>
    <w:rPr>
      <w:i/>
      <w:iCs/>
    </w:rPr>
  </w:style>
  <w:style w:type="paragraph" w:styleId="Header">
    <w:name w:val="header"/>
    <w:basedOn w:val="Normal"/>
    <w:link w:val="HeaderChar"/>
    <w:uiPriority w:val="99"/>
    <w:unhideWhenUsed/>
    <w:rsid w:val="009B2E22"/>
    <w:pPr>
      <w:tabs>
        <w:tab w:val="center" w:pos="4536"/>
        <w:tab w:val="right" w:pos="9072"/>
      </w:tabs>
      <w:spacing w:after="0" w:line="240" w:lineRule="auto"/>
    </w:pPr>
  </w:style>
  <w:style w:type="character" w:customStyle="1" w:styleId="HeaderChar">
    <w:name w:val="Header Char"/>
    <w:basedOn w:val="DefaultParagraphFont"/>
    <w:link w:val="Header"/>
    <w:uiPriority w:val="99"/>
    <w:rsid w:val="009B2E22"/>
    <w:rPr>
      <w:rFonts w:ascii="Arial" w:hAnsi="Arial" w:cs="Arial"/>
      <w:lang w:val="en-GB"/>
    </w:rPr>
  </w:style>
  <w:style w:type="paragraph" w:styleId="Footer">
    <w:name w:val="footer"/>
    <w:basedOn w:val="Normal"/>
    <w:link w:val="FooterChar"/>
    <w:uiPriority w:val="99"/>
    <w:unhideWhenUsed/>
    <w:rsid w:val="009B2E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9B2E22"/>
    <w:rPr>
      <w:rFonts w:ascii="Arial" w:hAnsi="Arial" w:cs="Arial"/>
      <w:lang w:val="en-GB"/>
    </w:rPr>
  </w:style>
  <w:style w:type="paragraph" w:customStyle="1" w:styleId="Header1notlistedinContent">
    <w:name w:val="Header 1 [not listed in Content]"/>
    <w:basedOn w:val="Normal"/>
    <w:link w:val="Header1notlistedinContentCar"/>
    <w:qFormat/>
    <w:rsid w:val="0051411E"/>
    <w:rPr>
      <w:b/>
      <w:sz w:val="32"/>
    </w:rPr>
  </w:style>
  <w:style w:type="character" w:customStyle="1" w:styleId="Header1notlistedinContentCar">
    <w:name w:val="Header 1 [not listed in Content] Car"/>
    <w:basedOn w:val="DefaultParagraphFont"/>
    <w:link w:val="Header1notlistedinContent"/>
    <w:rsid w:val="0051411E"/>
    <w:rPr>
      <w:rFonts w:ascii="Arial" w:hAnsi="Arial" w:cs="Arial"/>
      <w:b/>
      <w:sz w:val="32"/>
      <w:lang w:val="en-GB"/>
    </w:rPr>
  </w:style>
  <w:style w:type="paragraph" w:styleId="TOCHeading">
    <w:name w:val="TOC Heading"/>
    <w:basedOn w:val="Heading1"/>
    <w:next w:val="Normal"/>
    <w:uiPriority w:val="39"/>
    <w:unhideWhenUsed/>
    <w:rsid w:val="009E5822"/>
    <w:pPr>
      <w:numPr>
        <w:numId w:val="0"/>
      </w:numPr>
      <w:tabs>
        <w:tab w:val="clear" w:pos="0"/>
      </w:tabs>
      <w:spacing w:after="0"/>
      <w:jc w:val="left"/>
      <w:outlineLvl w:val="9"/>
    </w:pPr>
    <w:rPr>
      <w:rFonts w:asciiTheme="majorHAnsi" w:hAnsiTheme="majorHAnsi" w:cstheme="majorBidi"/>
      <w:b w:val="0"/>
      <w:color w:val="2F5496" w:themeColor="accent1" w:themeShade="BF"/>
      <w:lang w:eastAsia="en-GB"/>
    </w:rPr>
  </w:style>
  <w:style w:type="paragraph" w:styleId="TOC1">
    <w:name w:val="toc 1"/>
    <w:basedOn w:val="Normal"/>
    <w:next w:val="Normal"/>
    <w:autoRedefine/>
    <w:uiPriority w:val="39"/>
    <w:unhideWhenUsed/>
    <w:rsid w:val="009E5822"/>
    <w:pPr>
      <w:spacing w:after="100"/>
    </w:pPr>
  </w:style>
  <w:style w:type="paragraph" w:styleId="TOC2">
    <w:name w:val="toc 2"/>
    <w:basedOn w:val="Normal"/>
    <w:next w:val="Normal"/>
    <w:autoRedefine/>
    <w:uiPriority w:val="39"/>
    <w:unhideWhenUsed/>
    <w:rsid w:val="009E5822"/>
    <w:pPr>
      <w:spacing w:after="100"/>
      <w:ind w:left="220"/>
    </w:pPr>
  </w:style>
  <w:style w:type="character" w:styleId="Hyperlink">
    <w:name w:val="Hyperlink"/>
    <w:basedOn w:val="DefaultParagraphFont"/>
    <w:uiPriority w:val="99"/>
    <w:unhideWhenUsed/>
    <w:rsid w:val="009E5822"/>
    <w:rPr>
      <w:color w:val="0563C1" w:themeColor="hyperlink"/>
      <w:u w:val="single"/>
    </w:rPr>
  </w:style>
  <w:style w:type="paragraph" w:styleId="TOC3">
    <w:name w:val="toc 3"/>
    <w:basedOn w:val="Normal"/>
    <w:next w:val="Normal"/>
    <w:autoRedefine/>
    <w:uiPriority w:val="39"/>
    <w:unhideWhenUsed/>
    <w:rsid w:val="009E6CB1"/>
    <w:pPr>
      <w:tabs>
        <w:tab w:val="left" w:pos="1320"/>
        <w:tab w:val="right" w:leader="dot" w:pos="9911"/>
      </w:tabs>
      <w:spacing w:after="100"/>
      <w:ind w:left="440"/>
    </w:pPr>
  </w:style>
  <w:style w:type="paragraph" w:styleId="Caption">
    <w:name w:val="caption"/>
    <w:basedOn w:val="Normal"/>
    <w:next w:val="Normal"/>
    <w:link w:val="CaptionChar"/>
    <w:uiPriority w:val="35"/>
    <w:unhideWhenUsed/>
    <w:qFormat/>
    <w:rsid w:val="009C0714"/>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AE035C"/>
    <w:rPr>
      <w:rFonts w:ascii="Arial" w:hAnsi="Arial" w:cs="Arial"/>
      <w:i/>
      <w:iCs/>
      <w:color w:val="44546A" w:themeColor="text2"/>
      <w:sz w:val="18"/>
      <w:szCs w:val="18"/>
      <w:lang w:val="en-GB"/>
    </w:rPr>
  </w:style>
  <w:style w:type="paragraph" w:styleId="FootnoteText">
    <w:name w:val="footnote text"/>
    <w:basedOn w:val="Normal"/>
    <w:link w:val="FootnoteTextChar"/>
    <w:uiPriority w:val="99"/>
    <w:unhideWhenUsed/>
    <w:rsid w:val="00036304"/>
    <w:pPr>
      <w:spacing w:after="0" w:line="240" w:lineRule="auto"/>
    </w:pPr>
    <w:rPr>
      <w:sz w:val="20"/>
      <w:szCs w:val="20"/>
    </w:rPr>
  </w:style>
  <w:style w:type="character" w:customStyle="1" w:styleId="FootnoteTextChar">
    <w:name w:val="Footnote Text Char"/>
    <w:basedOn w:val="DefaultParagraphFont"/>
    <w:link w:val="FootnoteText"/>
    <w:uiPriority w:val="99"/>
    <w:rsid w:val="00036304"/>
    <w:rPr>
      <w:rFonts w:ascii="Arial" w:hAnsi="Arial" w:cs="Arial"/>
      <w:sz w:val="20"/>
      <w:szCs w:val="20"/>
      <w:lang w:val="en-GB"/>
    </w:rPr>
  </w:style>
  <w:style w:type="character" w:styleId="FootnoteReference">
    <w:name w:val="footnote reference"/>
    <w:basedOn w:val="DefaultParagraphFont"/>
    <w:uiPriority w:val="99"/>
    <w:unhideWhenUsed/>
    <w:rsid w:val="00036304"/>
    <w:rPr>
      <w:vertAlign w:val="superscript"/>
    </w:rPr>
  </w:style>
  <w:style w:type="character" w:styleId="SubtleReference">
    <w:name w:val="Subtle Reference"/>
    <w:basedOn w:val="DefaultParagraphFont"/>
    <w:uiPriority w:val="31"/>
    <w:rsid w:val="007725E8"/>
    <w:rPr>
      <w:smallCaps/>
    </w:rPr>
  </w:style>
  <w:style w:type="character" w:customStyle="1" w:styleId="Mentionnonrsolue1">
    <w:name w:val="Mention non résolue1"/>
    <w:basedOn w:val="DefaultParagraphFont"/>
    <w:uiPriority w:val="99"/>
    <w:semiHidden/>
    <w:unhideWhenUsed/>
    <w:rsid w:val="00C810AE"/>
    <w:rPr>
      <w:color w:val="605E5C"/>
      <w:shd w:val="clear" w:color="auto" w:fill="E1DFDD"/>
    </w:rPr>
  </w:style>
  <w:style w:type="character" w:customStyle="1" w:styleId="Heading3Char1">
    <w:name w:val="Heading 3 Char1"/>
    <w:basedOn w:val="DefaultParagraphFont"/>
    <w:uiPriority w:val="9"/>
    <w:rsid w:val="00E9177B"/>
    <w:rPr>
      <w:rFonts w:ascii="Arial" w:hAnsi="Arial"/>
      <w:b/>
      <w:sz w:val="22"/>
      <w:szCs w:val="24"/>
    </w:rPr>
  </w:style>
  <w:style w:type="table" w:styleId="TableGrid">
    <w:name w:val="Table Grid"/>
    <w:basedOn w:val="TableNormal"/>
    <w:uiPriority w:val="59"/>
    <w:rsid w:val="00E9177B"/>
    <w:pPr>
      <w:spacing w:after="0" w:line="240" w:lineRule="auto"/>
    </w:pPr>
    <w:rPr>
      <w:rFonts w:ascii="Times New Roman" w:eastAsia="Times New Roman" w:hAnsi="Times New Roman"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9177B"/>
    <w:pPr>
      <w:spacing w:after="0" w:line="240" w:lineRule="auto"/>
      <w:jc w:val="left"/>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E9177B"/>
    <w:rPr>
      <w:rFonts w:ascii="Tahoma" w:eastAsia="Times New Roman" w:hAnsi="Tahoma" w:cs="Tahoma"/>
      <w:sz w:val="16"/>
      <w:szCs w:val="16"/>
      <w:lang w:val="en-GB"/>
    </w:rPr>
  </w:style>
  <w:style w:type="paragraph" w:styleId="NormalWeb">
    <w:name w:val="Normal (Web)"/>
    <w:basedOn w:val="Normal"/>
    <w:uiPriority w:val="99"/>
    <w:unhideWhenUsed/>
    <w:rsid w:val="00E9177B"/>
    <w:pPr>
      <w:spacing w:before="100" w:beforeAutospacing="1" w:after="100" w:afterAutospacing="1" w:line="240" w:lineRule="auto"/>
      <w:jc w:val="left"/>
    </w:pPr>
    <w:rPr>
      <w:rFonts w:ascii="Times New Roman" w:eastAsiaTheme="minorEastAsia" w:hAnsi="Times New Roman" w:cs="Times New Roman"/>
      <w:sz w:val="24"/>
      <w:szCs w:val="24"/>
      <w:lang w:eastAsia="en-GB"/>
    </w:rPr>
  </w:style>
  <w:style w:type="paragraph" w:customStyle="1" w:styleId="FootnoteText1">
    <w:name w:val="Footnote Text1"/>
    <w:basedOn w:val="Normal"/>
    <w:next w:val="FootnoteText"/>
    <w:uiPriority w:val="99"/>
    <w:unhideWhenUsed/>
    <w:rsid w:val="00E9177B"/>
    <w:pPr>
      <w:spacing w:after="0" w:line="240" w:lineRule="auto"/>
      <w:jc w:val="left"/>
    </w:pPr>
    <w:rPr>
      <w:rFonts w:asciiTheme="minorHAnsi" w:eastAsiaTheme="minorEastAsia" w:hAnsiTheme="minorHAnsi" w:cstheme="minorBidi"/>
      <w:sz w:val="24"/>
      <w:szCs w:val="24"/>
    </w:rPr>
  </w:style>
  <w:style w:type="table" w:customStyle="1" w:styleId="TableGrid1">
    <w:name w:val="Table Grid1"/>
    <w:basedOn w:val="TableNormal"/>
    <w:next w:val="TableGrid"/>
    <w:uiPriority w:val="39"/>
    <w:rsid w:val="00E9177B"/>
    <w:pPr>
      <w:spacing w:after="0" w:line="240" w:lineRule="auto"/>
    </w:pPr>
    <w:rPr>
      <w:rFonts w:eastAsia="Calibri"/>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unhideWhenUsed/>
    <w:rsid w:val="000E7385"/>
    <w:rPr>
      <w:sz w:val="16"/>
      <w:szCs w:val="16"/>
    </w:rPr>
  </w:style>
  <w:style w:type="paragraph" w:styleId="CommentText">
    <w:name w:val="annotation text"/>
    <w:basedOn w:val="Normal"/>
    <w:link w:val="CommentTextChar"/>
    <w:uiPriority w:val="99"/>
    <w:unhideWhenUsed/>
    <w:rsid w:val="000E7385"/>
    <w:pPr>
      <w:spacing w:line="240" w:lineRule="auto"/>
    </w:pPr>
    <w:rPr>
      <w:sz w:val="20"/>
      <w:szCs w:val="20"/>
    </w:rPr>
  </w:style>
  <w:style w:type="character" w:customStyle="1" w:styleId="CommentTextChar">
    <w:name w:val="Comment Text Char"/>
    <w:basedOn w:val="DefaultParagraphFont"/>
    <w:link w:val="CommentText"/>
    <w:uiPriority w:val="99"/>
    <w:rsid w:val="000E7385"/>
    <w:rPr>
      <w:rFonts w:ascii="Arial" w:hAnsi="Arial" w:cs="Arial"/>
      <w:sz w:val="20"/>
      <w:szCs w:val="20"/>
      <w:lang w:val="en-GB"/>
    </w:rPr>
  </w:style>
  <w:style w:type="paragraph" w:styleId="CommentSubject">
    <w:name w:val="annotation subject"/>
    <w:basedOn w:val="CommentText"/>
    <w:next w:val="CommentText"/>
    <w:link w:val="CommentSubjectChar"/>
    <w:uiPriority w:val="99"/>
    <w:semiHidden/>
    <w:unhideWhenUsed/>
    <w:rsid w:val="000E7385"/>
    <w:rPr>
      <w:b/>
      <w:bCs/>
    </w:rPr>
  </w:style>
  <w:style w:type="character" w:customStyle="1" w:styleId="CommentSubjectChar">
    <w:name w:val="Comment Subject Char"/>
    <w:basedOn w:val="CommentTextChar"/>
    <w:link w:val="CommentSubject"/>
    <w:uiPriority w:val="99"/>
    <w:semiHidden/>
    <w:rsid w:val="000E7385"/>
    <w:rPr>
      <w:rFonts w:ascii="Arial" w:hAnsi="Arial" w:cs="Arial"/>
      <w:b/>
      <w:bCs/>
      <w:sz w:val="20"/>
      <w:szCs w:val="20"/>
      <w:lang w:val="en-GB"/>
    </w:rPr>
  </w:style>
  <w:style w:type="character" w:styleId="PlaceholderText">
    <w:name w:val="Placeholder Text"/>
    <w:basedOn w:val="DefaultParagraphFont"/>
    <w:uiPriority w:val="99"/>
    <w:semiHidden/>
    <w:rsid w:val="000E7385"/>
    <w:rPr>
      <w:color w:val="808080"/>
    </w:rPr>
  </w:style>
  <w:style w:type="paragraph" w:styleId="Revision">
    <w:name w:val="Revision"/>
    <w:hidden/>
    <w:uiPriority w:val="99"/>
    <w:semiHidden/>
    <w:rsid w:val="000E7385"/>
    <w:pPr>
      <w:spacing w:after="0" w:line="240" w:lineRule="auto"/>
    </w:pPr>
    <w:rPr>
      <w:rFonts w:ascii="Arial" w:hAnsi="Arial" w:cs="Arial"/>
      <w:lang w:val="en-GB"/>
    </w:rPr>
  </w:style>
  <w:style w:type="paragraph" w:styleId="Bibliography">
    <w:name w:val="Bibliography"/>
    <w:basedOn w:val="Normal"/>
    <w:next w:val="Normal"/>
    <w:uiPriority w:val="37"/>
    <w:unhideWhenUsed/>
    <w:rsid w:val="000E7385"/>
  </w:style>
  <w:style w:type="character" w:customStyle="1" w:styleId="cite">
    <w:name w:val="cite"/>
    <w:basedOn w:val="DefaultParagraphFont"/>
    <w:rsid w:val="000E7385"/>
  </w:style>
  <w:style w:type="paragraph" w:customStyle="1" w:styleId="Default">
    <w:name w:val="Default"/>
    <w:rsid w:val="00C65CEA"/>
    <w:pPr>
      <w:autoSpaceDE w:val="0"/>
      <w:autoSpaceDN w:val="0"/>
      <w:adjustRightInd w:val="0"/>
      <w:spacing w:after="0" w:line="240" w:lineRule="auto"/>
    </w:pPr>
    <w:rPr>
      <w:rFonts w:ascii="KIMCKF+BookAntiqua" w:hAnsi="KIMCKF+BookAntiqua" w:cs="KIMCKF+BookAntiqua"/>
      <w:color w:val="000000"/>
      <w:sz w:val="24"/>
      <w:szCs w:val="24"/>
      <w:lang w:val="en-GB"/>
    </w:rPr>
  </w:style>
  <w:style w:type="table" w:customStyle="1" w:styleId="TableGridLight1">
    <w:name w:val="Table Grid Light1"/>
    <w:basedOn w:val="TableNormal"/>
    <w:uiPriority w:val="40"/>
    <w:rsid w:val="006E146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4-Accent11">
    <w:name w:val="List Table 4 - Accent 11"/>
    <w:basedOn w:val="TableNormal"/>
    <w:uiPriority w:val="49"/>
    <w:rsid w:val="006E146B"/>
    <w:pPr>
      <w:spacing w:after="0" w:line="240" w:lineRule="auto"/>
    </w:pPr>
    <w:rPr>
      <w:lang w:val="en-GB"/>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
    <w:name w:val="Grid Table 4 - Accent 11"/>
    <w:basedOn w:val="TableNormal"/>
    <w:uiPriority w:val="49"/>
    <w:rsid w:val="006E146B"/>
    <w:pPr>
      <w:spacing w:after="0" w:line="240" w:lineRule="auto"/>
    </w:pPr>
    <w:rPr>
      <w:lang w:val="en-GB"/>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ageNumber">
    <w:name w:val="page number"/>
    <w:basedOn w:val="DefaultParagraphFont"/>
    <w:rsid w:val="005F37E1"/>
  </w:style>
  <w:style w:type="paragraph" w:styleId="BodyText">
    <w:name w:val="Body Text"/>
    <w:basedOn w:val="Normal"/>
    <w:link w:val="BodyTextChar"/>
    <w:uiPriority w:val="99"/>
    <w:rsid w:val="00BE7B3A"/>
    <w:pPr>
      <w:spacing w:after="0" w:line="240" w:lineRule="auto"/>
    </w:pPr>
    <w:rPr>
      <w:rFonts w:ascii="Times New Roman" w:eastAsia="Times New Roman" w:hAnsi="Times New Roman" w:cs="Times New Roman"/>
      <w:b/>
      <w:sz w:val="24"/>
      <w:szCs w:val="20"/>
      <w:u w:val="single"/>
    </w:rPr>
  </w:style>
  <w:style w:type="character" w:customStyle="1" w:styleId="BodyTextChar">
    <w:name w:val="Body Text Char"/>
    <w:basedOn w:val="DefaultParagraphFont"/>
    <w:link w:val="BodyText"/>
    <w:uiPriority w:val="99"/>
    <w:rsid w:val="00BE7B3A"/>
    <w:rPr>
      <w:rFonts w:ascii="Times New Roman" w:eastAsia="Times New Roman" w:hAnsi="Times New Roman" w:cs="Times New Roman"/>
      <w:b/>
      <w:sz w:val="24"/>
      <w:szCs w:val="20"/>
      <w:u w:val="single"/>
      <w:lang w:val="en-GB"/>
    </w:rPr>
  </w:style>
  <w:style w:type="paragraph" w:styleId="TOC4">
    <w:name w:val="toc 4"/>
    <w:basedOn w:val="Normal"/>
    <w:next w:val="Normal"/>
    <w:autoRedefine/>
    <w:uiPriority w:val="39"/>
    <w:unhideWhenUsed/>
    <w:rsid w:val="004C4B5C"/>
    <w:pPr>
      <w:spacing w:after="100"/>
      <w:ind w:left="660"/>
      <w:jc w:val="left"/>
    </w:pPr>
    <w:rPr>
      <w:rFonts w:asciiTheme="minorHAnsi" w:eastAsiaTheme="minorEastAsia" w:hAnsiTheme="minorHAnsi" w:cstheme="minorBidi"/>
      <w:lang w:eastAsia="en-GB"/>
    </w:rPr>
  </w:style>
  <w:style w:type="paragraph" w:styleId="TOC5">
    <w:name w:val="toc 5"/>
    <w:basedOn w:val="Normal"/>
    <w:next w:val="Normal"/>
    <w:autoRedefine/>
    <w:uiPriority w:val="39"/>
    <w:unhideWhenUsed/>
    <w:rsid w:val="004C4B5C"/>
    <w:pPr>
      <w:spacing w:after="100"/>
      <w:ind w:left="880"/>
      <w:jc w:val="left"/>
    </w:pPr>
    <w:rPr>
      <w:rFonts w:asciiTheme="minorHAnsi" w:eastAsiaTheme="minorEastAsia" w:hAnsiTheme="minorHAnsi" w:cstheme="minorBidi"/>
      <w:lang w:eastAsia="en-GB"/>
    </w:rPr>
  </w:style>
  <w:style w:type="paragraph" w:styleId="TOC6">
    <w:name w:val="toc 6"/>
    <w:basedOn w:val="Normal"/>
    <w:next w:val="Normal"/>
    <w:autoRedefine/>
    <w:uiPriority w:val="39"/>
    <w:unhideWhenUsed/>
    <w:rsid w:val="004C4B5C"/>
    <w:pPr>
      <w:spacing w:after="100"/>
      <w:ind w:left="1100"/>
      <w:jc w:val="left"/>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4C4B5C"/>
    <w:pPr>
      <w:spacing w:after="100"/>
      <w:ind w:left="1320"/>
      <w:jc w:val="left"/>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4C4B5C"/>
    <w:pPr>
      <w:spacing w:after="100"/>
      <w:ind w:left="1540"/>
      <w:jc w:val="left"/>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4C4B5C"/>
    <w:pPr>
      <w:spacing w:after="100"/>
      <w:ind w:left="1760"/>
      <w:jc w:val="left"/>
    </w:pPr>
    <w:rPr>
      <w:rFonts w:asciiTheme="minorHAnsi" w:eastAsiaTheme="minorEastAsia" w:hAnsiTheme="minorHAnsi" w:cstheme="minorBidi"/>
      <w:lang w:eastAsia="en-GB"/>
    </w:rPr>
  </w:style>
  <w:style w:type="character" w:customStyle="1" w:styleId="UnresolvedMention1">
    <w:name w:val="Unresolved Mention1"/>
    <w:basedOn w:val="DefaultParagraphFont"/>
    <w:uiPriority w:val="99"/>
    <w:semiHidden/>
    <w:unhideWhenUsed/>
    <w:rsid w:val="00170662"/>
    <w:rPr>
      <w:color w:val="605E5C"/>
      <w:shd w:val="clear" w:color="auto" w:fill="E1DFDD"/>
    </w:rPr>
  </w:style>
  <w:style w:type="paragraph" w:styleId="EndnoteText">
    <w:name w:val="endnote text"/>
    <w:basedOn w:val="Normal"/>
    <w:link w:val="EndnoteTextChar"/>
    <w:uiPriority w:val="99"/>
    <w:unhideWhenUsed/>
    <w:rsid w:val="00170662"/>
    <w:pPr>
      <w:spacing w:after="0" w:line="240" w:lineRule="auto"/>
      <w:ind w:left="709" w:hanging="709"/>
    </w:pPr>
    <w:rPr>
      <w:sz w:val="20"/>
      <w:szCs w:val="20"/>
    </w:rPr>
  </w:style>
  <w:style w:type="character" w:customStyle="1" w:styleId="EndnoteTextChar">
    <w:name w:val="Endnote Text Char"/>
    <w:basedOn w:val="DefaultParagraphFont"/>
    <w:link w:val="EndnoteText"/>
    <w:uiPriority w:val="99"/>
    <w:rsid w:val="00170662"/>
    <w:rPr>
      <w:rFonts w:ascii="Arial" w:hAnsi="Arial" w:cs="Arial"/>
      <w:sz w:val="20"/>
      <w:szCs w:val="20"/>
      <w:lang w:val="en-GB"/>
    </w:rPr>
  </w:style>
  <w:style w:type="character" w:styleId="EndnoteReference">
    <w:name w:val="endnote reference"/>
    <w:basedOn w:val="DefaultParagraphFont"/>
    <w:uiPriority w:val="99"/>
    <w:semiHidden/>
    <w:unhideWhenUsed/>
    <w:rsid w:val="00170662"/>
    <w:rPr>
      <w:vertAlign w:val="superscript"/>
    </w:rPr>
  </w:style>
  <w:style w:type="paragraph" w:customStyle="1" w:styleId="paragraph">
    <w:name w:val="paragraph"/>
    <w:basedOn w:val="Normal"/>
    <w:rsid w:val="00C11C87"/>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C11C87"/>
  </w:style>
  <w:style w:type="paragraph" w:customStyle="1" w:styleId="figurecaption">
    <w:name w:val="figurecaption"/>
    <w:basedOn w:val="Caption"/>
    <w:link w:val="figurecaptionChar"/>
    <w:qFormat/>
    <w:rsid w:val="00AE035C"/>
  </w:style>
  <w:style w:type="character" w:customStyle="1" w:styleId="figurecaptionChar">
    <w:name w:val="figurecaption Char"/>
    <w:basedOn w:val="CaptionChar"/>
    <w:link w:val="figurecaption"/>
    <w:rsid w:val="00AE035C"/>
    <w:rPr>
      <w:rFonts w:ascii="Arial" w:hAnsi="Arial" w:cs="Arial"/>
      <w:i/>
      <w:iCs/>
      <w:color w:val="44546A" w:themeColor="text2"/>
      <w:sz w:val="18"/>
      <w:szCs w:val="18"/>
      <w:lang w:val="en-GB"/>
    </w:rPr>
  </w:style>
  <w:style w:type="character" w:customStyle="1" w:styleId="UnresolvedMention2">
    <w:name w:val="Unresolved Mention2"/>
    <w:basedOn w:val="DefaultParagraphFont"/>
    <w:uiPriority w:val="99"/>
    <w:semiHidden/>
    <w:unhideWhenUsed/>
    <w:rsid w:val="006D0B8A"/>
    <w:rPr>
      <w:color w:val="605E5C"/>
      <w:shd w:val="clear" w:color="auto" w:fill="E1DFDD"/>
    </w:rPr>
  </w:style>
  <w:style w:type="paragraph" w:styleId="PlainText">
    <w:name w:val="Plain Text"/>
    <w:basedOn w:val="Normal"/>
    <w:link w:val="PlainTextChar"/>
    <w:rsid w:val="00585ABA"/>
    <w:pPr>
      <w:spacing w:after="0" w:line="240" w:lineRule="auto"/>
      <w:jc w:val="left"/>
    </w:pPr>
    <w:rPr>
      <w:rFonts w:ascii="Courier New" w:eastAsia="Times New Roman" w:hAnsi="Courier New" w:cs="Times New Roman"/>
      <w:sz w:val="20"/>
      <w:szCs w:val="20"/>
      <w:lang w:val="en-US"/>
    </w:rPr>
  </w:style>
  <w:style w:type="character" w:customStyle="1" w:styleId="PlainTextChar">
    <w:name w:val="Plain Text Char"/>
    <w:basedOn w:val="DefaultParagraphFont"/>
    <w:link w:val="PlainText"/>
    <w:rsid w:val="00585ABA"/>
    <w:rPr>
      <w:rFonts w:ascii="Courier New" w:eastAsia="Times New Roman" w:hAnsi="Courier New" w:cs="Times New Roman"/>
      <w:sz w:val="20"/>
      <w:szCs w:val="20"/>
      <w:lang w:val="en-US"/>
    </w:rPr>
  </w:style>
  <w:style w:type="character" w:customStyle="1" w:styleId="UnresolvedMention3">
    <w:name w:val="Unresolved Mention3"/>
    <w:basedOn w:val="DefaultParagraphFont"/>
    <w:uiPriority w:val="99"/>
    <w:semiHidden/>
    <w:unhideWhenUsed/>
    <w:rsid w:val="00355323"/>
    <w:rPr>
      <w:color w:val="605E5C"/>
      <w:shd w:val="clear" w:color="auto" w:fill="E1DFDD"/>
    </w:rPr>
  </w:style>
  <w:style w:type="table" w:customStyle="1" w:styleId="TableNormal1">
    <w:name w:val="Table Normal1"/>
    <w:uiPriority w:val="2"/>
    <w:semiHidden/>
    <w:unhideWhenUsed/>
    <w:qFormat/>
    <w:rsid w:val="00DD649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DD6498"/>
    <w:pPr>
      <w:widowControl w:val="0"/>
      <w:autoSpaceDE w:val="0"/>
      <w:autoSpaceDN w:val="0"/>
      <w:spacing w:after="0" w:line="240" w:lineRule="auto"/>
      <w:ind w:left="79"/>
      <w:jc w:val="left"/>
    </w:pPr>
    <w:rPr>
      <w:rFonts w:ascii="Myriad Pro Cond" w:eastAsia="Myriad Pro Cond" w:hAnsi="Myriad Pro Cond" w:cs="Myriad Pro Cond"/>
      <w:lang w:val="en-US"/>
    </w:rPr>
  </w:style>
  <w:style w:type="character" w:customStyle="1" w:styleId="UnresolvedMention4">
    <w:name w:val="Unresolved Mention4"/>
    <w:basedOn w:val="DefaultParagraphFont"/>
    <w:uiPriority w:val="99"/>
    <w:semiHidden/>
    <w:unhideWhenUsed/>
    <w:rsid w:val="004B0B5A"/>
    <w:rPr>
      <w:color w:val="605E5C"/>
      <w:shd w:val="clear" w:color="auto" w:fill="E1DFDD"/>
    </w:rPr>
  </w:style>
  <w:style w:type="character" w:customStyle="1" w:styleId="UnresolvedMention5">
    <w:name w:val="Unresolved Mention5"/>
    <w:basedOn w:val="DefaultParagraphFont"/>
    <w:uiPriority w:val="99"/>
    <w:semiHidden/>
    <w:unhideWhenUsed/>
    <w:rsid w:val="00C642F1"/>
    <w:rPr>
      <w:color w:val="605E5C"/>
      <w:shd w:val="clear" w:color="auto" w:fill="E1DFDD"/>
    </w:rPr>
  </w:style>
  <w:style w:type="character" w:customStyle="1" w:styleId="spellingerror">
    <w:name w:val="spellingerror"/>
    <w:basedOn w:val="DefaultParagraphFont"/>
    <w:rsid w:val="00004402"/>
  </w:style>
  <w:style w:type="character" w:customStyle="1" w:styleId="eop">
    <w:name w:val="eop"/>
    <w:basedOn w:val="DefaultParagraphFont"/>
    <w:rsid w:val="00004402"/>
  </w:style>
  <w:style w:type="table" w:customStyle="1" w:styleId="TableGrid11">
    <w:name w:val="Table Grid11"/>
    <w:basedOn w:val="TableNormal"/>
    <w:next w:val="TableGrid"/>
    <w:uiPriority w:val="59"/>
    <w:rsid w:val="006B59DA"/>
    <w:pPr>
      <w:spacing w:after="0" w:line="240" w:lineRule="auto"/>
    </w:pPr>
    <w:rPr>
      <w:rFonts w:ascii="Times New Roman" w:eastAsia="Times New Roman" w:hAnsi="Times New Roman"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8300">
      <w:bodyDiv w:val="1"/>
      <w:marLeft w:val="0"/>
      <w:marRight w:val="0"/>
      <w:marTop w:val="0"/>
      <w:marBottom w:val="0"/>
      <w:divBdr>
        <w:top w:val="none" w:sz="0" w:space="0" w:color="auto"/>
        <w:left w:val="none" w:sz="0" w:space="0" w:color="auto"/>
        <w:bottom w:val="none" w:sz="0" w:space="0" w:color="auto"/>
        <w:right w:val="none" w:sz="0" w:space="0" w:color="auto"/>
      </w:divBdr>
    </w:div>
    <w:div w:id="3939847">
      <w:bodyDiv w:val="1"/>
      <w:marLeft w:val="0"/>
      <w:marRight w:val="0"/>
      <w:marTop w:val="0"/>
      <w:marBottom w:val="0"/>
      <w:divBdr>
        <w:top w:val="none" w:sz="0" w:space="0" w:color="auto"/>
        <w:left w:val="none" w:sz="0" w:space="0" w:color="auto"/>
        <w:bottom w:val="none" w:sz="0" w:space="0" w:color="auto"/>
        <w:right w:val="none" w:sz="0" w:space="0" w:color="auto"/>
      </w:divBdr>
    </w:div>
    <w:div w:id="6295688">
      <w:bodyDiv w:val="1"/>
      <w:marLeft w:val="0"/>
      <w:marRight w:val="0"/>
      <w:marTop w:val="0"/>
      <w:marBottom w:val="0"/>
      <w:divBdr>
        <w:top w:val="none" w:sz="0" w:space="0" w:color="auto"/>
        <w:left w:val="none" w:sz="0" w:space="0" w:color="auto"/>
        <w:bottom w:val="none" w:sz="0" w:space="0" w:color="auto"/>
        <w:right w:val="none" w:sz="0" w:space="0" w:color="auto"/>
      </w:divBdr>
    </w:div>
    <w:div w:id="8334189">
      <w:bodyDiv w:val="1"/>
      <w:marLeft w:val="0"/>
      <w:marRight w:val="0"/>
      <w:marTop w:val="0"/>
      <w:marBottom w:val="0"/>
      <w:divBdr>
        <w:top w:val="none" w:sz="0" w:space="0" w:color="auto"/>
        <w:left w:val="none" w:sz="0" w:space="0" w:color="auto"/>
        <w:bottom w:val="none" w:sz="0" w:space="0" w:color="auto"/>
        <w:right w:val="none" w:sz="0" w:space="0" w:color="auto"/>
      </w:divBdr>
    </w:div>
    <w:div w:id="12146868">
      <w:bodyDiv w:val="1"/>
      <w:marLeft w:val="0"/>
      <w:marRight w:val="0"/>
      <w:marTop w:val="0"/>
      <w:marBottom w:val="0"/>
      <w:divBdr>
        <w:top w:val="none" w:sz="0" w:space="0" w:color="auto"/>
        <w:left w:val="none" w:sz="0" w:space="0" w:color="auto"/>
        <w:bottom w:val="none" w:sz="0" w:space="0" w:color="auto"/>
        <w:right w:val="none" w:sz="0" w:space="0" w:color="auto"/>
      </w:divBdr>
    </w:div>
    <w:div w:id="15931289">
      <w:bodyDiv w:val="1"/>
      <w:marLeft w:val="0"/>
      <w:marRight w:val="0"/>
      <w:marTop w:val="0"/>
      <w:marBottom w:val="0"/>
      <w:divBdr>
        <w:top w:val="none" w:sz="0" w:space="0" w:color="auto"/>
        <w:left w:val="none" w:sz="0" w:space="0" w:color="auto"/>
        <w:bottom w:val="none" w:sz="0" w:space="0" w:color="auto"/>
        <w:right w:val="none" w:sz="0" w:space="0" w:color="auto"/>
      </w:divBdr>
    </w:div>
    <w:div w:id="16204965">
      <w:bodyDiv w:val="1"/>
      <w:marLeft w:val="0"/>
      <w:marRight w:val="0"/>
      <w:marTop w:val="0"/>
      <w:marBottom w:val="0"/>
      <w:divBdr>
        <w:top w:val="none" w:sz="0" w:space="0" w:color="auto"/>
        <w:left w:val="none" w:sz="0" w:space="0" w:color="auto"/>
        <w:bottom w:val="none" w:sz="0" w:space="0" w:color="auto"/>
        <w:right w:val="none" w:sz="0" w:space="0" w:color="auto"/>
      </w:divBdr>
    </w:div>
    <w:div w:id="16467515">
      <w:bodyDiv w:val="1"/>
      <w:marLeft w:val="0"/>
      <w:marRight w:val="0"/>
      <w:marTop w:val="0"/>
      <w:marBottom w:val="0"/>
      <w:divBdr>
        <w:top w:val="none" w:sz="0" w:space="0" w:color="auto"/>
        <w:left w:val="none" w:sz="0" w:space="0" w:color="auto"/>
        <w:bottom w:val="none" w:sz="0" w:space="0" w:color="auto"/>
        <w:right w:val="none" w:sz="0" w:space="0" w:color="auto"/>
      </w:divBdr>
    </w:div>
    <w:div w:id="17703197">
      <w:bodyDiv w:val="1"/>
      <w:marLeft w:val="0"/>
      <w:marRight w:val="0"/>
      <w:marTop w:val="0"/>
      <w:marBottom w:val="0"/>
      <w:divBdr>
        <w:top w:val="none" w:sz="0" w:space="0" w:color="auto"/>
        <w:left w:val="none" w:sz="0" w:space="0" w:color="auto"/>
        <w:bottom w:val="none" w:sz="0" w:space="0" w:color="auto"/>
        <w:right w:val="none" w:sz="0" w:space="0" w:color="auto"/>
      </w:divBdr>
    </w:div>
    <w:div w:id="21901313">
      <w:bodyDiv w:val="1"/>
      <w:marLeft w:val="0"/>
      <w:marRight w:val="0"/>
      <w:marTop w:val="0"/>
      <w:marBottom w:val="0"/>
      <w:divBdr>
        <w:top w:val="none" w:sz="0" w:space="0" w:color="auto"/>
        <w:left w:val="none" w:sz="0" w:space="0" w:color="auto"/>
        <w:bottom w:val="none" w:sz="0" w:space="0" w:color="auto"/>
        <w:right w:val="none" w:sz="0" w:space="0" w:color="auto"/>
      </w:divBdr>
    </w:div>
    <w:div w:id="25983476">
      <w:bodyDiv w:val="1"/>
      <w:marLeft w:val="0"/>
      <w:marRight w:val="0"/>
      <w:marTop w:val="0"/>
      <w:marBottom w:val="0"/>
      <w:divBdr>
        <w:top w:val="none" w:sz="0" w:space="0" w:color="auto"/>
        <w:left w:val="none" w:sz="0" w:space="0" w:color="auto"/>
        <w:bottom w:val="none" w:sz="0" w:space="0" w:color="auto"/>
        <w:right w:val="none" w:sz="0" w:space="0" w:color="auto"/>
      </w:divBdr>
    </w:div>
    <w:div w:id="26487503">
      <w:bodyDiv w:val="1"/>
      <w:marLeft w:val="0"/>
      <w:marRight w:val="0"/>
      <w:marTop w:val="0"/>
      <w:marBottom w:val="0"/>
      <w:divBdr>
        <w:top w:val="none" w:sz="0" w:space="0" w:color="auto"/>
        <w:left w:val="none" w:sz="0" w:space="0" w:color="auto"/>
        <w:bottom w:val="none" w:sz="0" w:space="0" w:color="auto"/>
        <w:right w:val="none" w:sz="0" w:space="0" w:color="auto"/>
      </w:divBdr>
    </w:div>
    <w:div w:id="27337636">
      <w:bodyDiv w:val="1"/>
      <w:marLeft w:val="0"/>
      <w:marRight w:val="0"/>
      <w:marTop w:val="0"/>
      <w:marBottom w:val="0"/>
      <w:divBdr>
        <w:top w:val="none" w:sz="0" w:space="0" w:color="auto"/>
        <w:left w:val="none" w:sz="0" w:space="0" w:color="auto"/>
        <w:bottom w:val="none" w:sz="0" w:space="0" w:color="auto"/>
        <w:right w:val="none" w:sz="0" w:space="0" w:color="auto"/>
      </w:divBdr>
    </w:div>
    <w:div w:id="34158381">
      <w:bodyDiv w:val="1"/>
      <w:marLeft w:val="0"/>
      <w:marRight w:val="0"/>
      <w:marTop w:val="0"/>
      <w:marBottom w:val="0"/>
      <w:divBdr>
        <w:top w:val="none" w:sz="0" w:space="0" w:color="auto"/>
        <w:left w:val="none" w:sz="0" w:space="0" w:color="auto"/>
        <w:bottom w:val="none" w:sz="0" w:space="0" w:color="auto"/>
        <w:right w:val="none" w:sz="0" w:space="0" w:color="auto"/>
      </w:divBdr>
    </w:div>
    <w:div w:id="37124294">
      <w:bodyDiv w:val="1"/>
      <w:marLeft w:val="0"/>
      <w:marRight w:val="0"/>
      <w:marTop w:val="0"/>
      <w:marBottom w:val="0"/>
      <w:divBdr>
        <w:top w:val="none" w:sz="0" w:space="0" w:color="auto"/>
        <w:left w:val="none" w:sz="0" w:space="0" w:color="auto"/>
        <w:bottom w:val="none" w:sz="0" w:space="0" w:color="auto"/>
        <w:right w:val="none" w:sz="0" w:space="0" w:color="auto"/>
      </w:divBdr>
    </w:div>
    <w:div w:id="39672653">
      <w:bodyDiv w:val="1"/>
      <w:marLeft w:val="0"/>
      <w:marRight w:val="0"/>
      <w:marTop w:val="0"/>
      <w:marBottom w:val="0"/>
      <w:divBdr>
        <w:top w:val="none" w:sz="0" w:space="0" w:color="auto"/>
        <w:left w:val="none" w:sz="0" w:space="0" w:color="auto"/>
        <w:bottom w:val="none" w:sz="0" w:space="0" w:color="auto"/>
        <w:right w:val="none" w:sz="0" w:space="0" w:color="auto"/>
      </w:divBdr>
    </w:div>
    <w:div w:id="41441929">
      <w:bodyDiv w:val="1"/>
      <w:marLeft w:val="0"/>
      <w:marRight w:val="0"/>
      <w:marTop w:val="0"/>
      <w:marBottom w:val="0"/>
      <w:divBdr>
        <w:top w:val="none" w:sz="0" w:space="0" w:color="auto"/>
        <w:left w:val="none" w:sz="0" w:space="0" w:color="auto"/>
        <w:bottom w:val="none" w:sz="0" w:space="0" w:color="auto"/>
        <w:right w:val="none" w:sz="0" w:space="0" w:color="auto"/>
      </w:divBdr>
    </w:div>
    <w:div w:id="42142604">
      <w:bodyDiv w:val="1"/>
      <w:marLeft w:val="0"/>
      <w:marRight w:val="0"/>
      <w:marTop w:val="0"/>
      <w:marBottom w:val="0"/>
      <w:divBdr>
        <w:top w:val="none" w:sz="0" w:space="0" w:color="auto"/>
        <w:left w:val="none" w:sz="0" w:space="0" w:color="auto"/>
        <w:bottom w:val="none" w:sz="0" w:space="0" w:color="auto"/>
        <w:right w:val="none" w:sz="0" w:space="0" w:color="auto"/>
      </w:divBdr>
    </w:div>
    <w:div w:id="44724016">
      <w:bodyDiv w:val="1"/>
      <w:marLeft w:val="0"/>
      <w:marRight w:val="0"/>
      <w:marTop w:val="0"/>
      <w:marBottom w:val="0"/>
      <w:divBdr>
        <w:top w:val="none" w:sz="0" w:space="0" w:color="auto"/>
        <w:left w:val="none" w:sz="0" w:space="0" w:color="auto"/>
        <w:bottom w:val="none" w:sz="0" w:space="0" w:color="auto"/>
        <w:right w:val="none" w:sz="0" w:space="0" w:color="auto"/>
      </w:divBdr>
    </w:div>
    <w:div w:id="45033320">
      <w:bodyDiv w:val="1"/>
      <w:marLeft w:val="0"/>
      <w:marRight w:val="0"/>
      <w:marTop w:val="0"/>
      <w:marBottom w:val="0"/>
      <w:divBdr>
        <w:top w:val="none" w:sz="0" w:space="0" w:color="auto"/>
        <w:left w:val="none" w:sz="0" w:space="0" w:color="auto"/>
        <w:bottom w:val="none" w:sz="0" w:space="0" w:color="auto"/>
        <w:right w:val="none" w:sz="0" w:space="0" w:color="auto"/>
      </w:divBdr>
    </w:div>
    <w:div w:id="51195719">
      <w:bodyDiv w:val="1"/>
      <w:marLeft w:val="0"/>
      <w:marRight w:val="0"/>
      <w:marTop w:val="0"/>
      <w:marBottom w:val="0"/>
      <w:divBdr>
        <w:top w:val="none" w:sz="0" w:space="0" w:color="auto"/>
        <w:left w:val="none" w:sz="0" w:space="0" w:color="auto"/>
        <w:bottom w:val="none" w:sz="0" w:space="0" w:color="auto"/>
        <w:right w:val="none" w:sz="0" w:space="0" w:color="auto"/>
      </w:divBdr>
    </w:div>
    <w:div w:id="51927764">
      <w:bodyDiv w:val="1"/>
      <w:marLeft w:val="0"/>
      <w:marRight w:val="0"/>
      <w:marTop w:val="0"/>
      <w:marBottom w:val="0"/>
      <w:divBdr>
        <w:top w:val="none" w:sz="0" w:space="0" w:color="auto"/>
        <w:left w:val="none" w:sz="0" w:space="0" w:color="auto"/>
        <w:bottom w:val="none" w:sz="0" w:space="0" w:color="auto"/>
        <w:right w:val="none" w:sz="0" w:space="0" w:color="auto"/>
      </w:divBdr>
    </w:div>
    <w:div w:id="52504327">
      <w:bodyDiv w:val="1"/>
      <w:marLeft w:val="0"/>
      <w:marRight w:val="0"/>
      <w:marTop w:val="0"/>
      <w:marBottom w:val="0"/>
      <w:divBdr>
        <w:top w:val="none" w:sz="0" w:space="0" w:color="auto"/>
        <w:left w:val="none" w:sz="0" w:space="0" w:color="auto"/>
        <w:bottom w:val="none" w:sz="0" w:space="0" w:color="auto"/>
        <w:right w:val="none" w:sz="0" w:space="0" w:color="auto"/>
      </w:divBdr>
    </w:div>
    <w:div w:id="52895671">
      <w:bodyDiv w:val="1"/>
      <w:marLeft w:val="0"/>
      <w:marRight w:val="0"/>
      <w:marTop w:val="0"/>
      <w:marBottom w:val="0"/>
      <w:divBdr>
        <w:top w:val="none" w:sz="0" w:space="0" w:color="auto"/>
        <w:left w:val="none" w:sz="0" w:space="0" w:color="auto"/>
        <w:bottom w:val="none" w:sz="0" w:space="0" w:color="auto"/>
        <w:right w:val="none" w:sz="0" w:space="0" w:color="auto"/>
      </w:divBdr>
    </w:div>
    <w:div w:id="53623304">
      <w:bodyDiv w:val="1"/>
      <w:marLeft w:val="0"/>
      <w:marRight w:val="0"/>
      <w:marTop w:val="0"/>
      <w:marBottom w:val="0"/>
      <w:divBdr>
        <w:top w:val="none" w:sz="0" w:space="0" w:color="auto"/>
        <w:left w:val="none" w:sz="0" w:space="0" w:color="auto"/>
        <w:bottom w:val="none" w:sz="0" w:space="0" w:color="auto"/>
        <w:right w:val="none" w:sz="0" w:space="0" w:color="auto"/>
      </w:divBdr>
    </w:div>
    <w:div w:id="54089508">
      <w:bodyDiv w:val="1"/>
      <w:marLeft w:val="0"/>
      <w:marRight w:val="0"/>
      <w:marTop w:val="0"/>
      <w:marBottom w:val="0"/>
      <w:divBdr>
        <w:top w:val="none" w:sz="0" w:space="0" w:color="auto"/>
        <w:left w:val="none" w:sz="0" w:space="0" w:color="auto"/>
        <w:bottom w:val="none" w:sz="0" w:space="0" w:color="auto"/>
        <w:right w:val="none" w:sz="0" w:space="0" w:color="auto"/>
      </w:divBdr>
    </w:div>
    <w:div w:id="56052359">
      <w:bodyDiv w:val="1"/>
      <w:marLeft w:val="0"/>
      <w:marRight w:val="0"/>
      <w:marTop w:val="0"/>
      <w:marBottom w:val="0"/>
      <w:divBdr>
        <w:top w:val="none" w:sz="0" w:space="0" w:color="auto"/>
        <w:left w:val="none" w:sz="0" w:space="0" w:color="auto"/>
        <w:bottom w:val="none" w:sz="0" w:space="0" w:color="auto"/>
        <w:right w:val="none" w:sz="0" w:space="0" w:color="auto"/>
      </w:divBdr>
    </w:div>
    <w:div w:id="56251913">
      <w:bodyDiv w:val="1"/>
      <w:marLeft w:val="0"/>
      <w:marRight w:val="0"/>
      <w:marTop w:val="0"/>
      <w:marBottom w:val="0"/>
      <w:divBdr>
        <w:top w:val="none" w:sz="0" w:space="0" w:color="auto"/>
        <w:left w:val="none" w:sz="0" w:space="0" w:color="auto"/>
        <w:bottom w:val="none" w:sz="0" w:space="0" w:color="auto"/>
        <w:right w:val="none" w:sz="0" w:space="0" w:color="auto"/>
      </w:divBdr>
    </w:div>
    <w:div w:id="61023726">
      <w:bodyDiv w:val="1"/>
      <w:marLeft w:val="0"/>
      <w:marRight w:val="0"/>
      <w:marTop w:val="0"/>
      <w:marBottom w:val="0"/>
      <w:divBdr>
        <w:top w:val="none" w:sz="0" w:space="0" w:color="auto"/>
        <w:left w:val="none" w:sz="0" w:space="0" w:color="auto"/>
        <w:bottom w:val="none" w:sz="0" w:space="0" w:color="auto"/>
        <w:right w:val="none" w:sz="0" w:space="0" w:color="auto"/>
      </w:divBdr>
    </w:div>
    <w:div w:id="64957932">
      <w:bodyDiv w:val="1"/>
      <w:marLeft w:val="0"/>
      <w:marRight w:val="0"/>
      <w:marTop w:val="0"/>
      <w:marBottom w:val="0"/>
      <w:divBdr>
        <w:top w:val="none" w:sz="0" w:space="0" w:color="auto"/>
        <w:left w:val="none" w:sz="0" w:space="0" w:color="auto"/>
        <w:bottom w:val="none" w:sz="0" w:space="0" w:color="auto"/>
        <w:right w:val="none" w:sz="0" w:space="0" w:color="auto"/>
      </w:divBdr>
    </w:div>
    <w:div w:id="66533174">
      <w:bodyDiv w:val="1"/>
      <w:marLeft w:val="0"/>
      <w:marRight w:val="0"/>
      <w:marTop w:val="0"/>
      <w:marBottom w:val="0"/>
      <w:divBdr>
        <w:top w:val="none" w:sz="0" w:space="0" w:color="auto"/>
        <w:left w:val="none" w:sz="0" w:space="0" w:color="auto"/>
        <w:bottom w:val="none" w:sz="0" w:space="0" w:color="auto"/>
        <w:right w:val="none" w:sz="0" w:space="0" w:color="auto"/>
      </w:divBdr>
    </w:div>
    <w:div w:id="72700634">
      <w:bodyDiv w:val="1"/>
      <w:marLeft w:val="0"/>
      <w:marRight w:val="0"/>
      <w:marTop w:val="0"/>
      <w:marBottom w:val="0"/>
      <w:divBdr>
        <w:top w:val="none" w:sz="0" w:space="0" w:color="auto"/>
        <w:left w:val="none" w:sz="0" w:space="0" w:color="auto"/>
        <w:bottom w:val="none" w:sz="0" w:space="0" w:color="auto"/>
        <w:right w:val="none" w:sz="0" w:space="0" w:color="auto"/>
      </w:divBdr>
    </w:div>
    <w:div w:id="77021335">
      <w:bodyDiv w:val="1"/>
      <w:marLeft w:val="0"/>
      <w:marRight w:val="0"/>
      <w:marTop w:val="0"/>
      <w:marBottom w:val="0"/>
      <w:divBdr>
        <w:top w:val="none" w:sz="0" w:space="0" w:color="auto"/>
        <w:left w:val="none" w:sz="0" w:space="0" w:color="auto"/>
        <w:bottom w:val="none" w:sz="0" w:space="0" w:color="auto"/>
        <w:right w:val="none" w:sz="0" w:space="0" w:color="auto"/>
      </w:divBdr>
    </w:div>
    <w:div w:id="77098046">
      <w:bodyDiv w:val="1"/>
      <w:marLeft w:val="0"/>
      <w:marRight w:val="0"/>
      <w:marTop w:val="0"/>
      <w:marBottom w:val="0"/>
      <w:divBdr>
        <w:top w:val="none" w:sz="0" w:space="0" w:color="auto"/>
        <w:left w:val="none" w:sz="0" w:space="0" w:color="auto"/>
        <w:bottom w:val="none" w:sz="0" w:space="0" w:color="auto"/>
        <w:right w:val="none" w:sz="0" w:space="0" w:color="auto"/>
      </w:divBdr>
    </w:div>
    <w:div w:id="79303767">
      <w:bodyDiv w:val="1"/>
      <w:marLeft w:val="0"/>
      <w:marRight w:val="0"/>
      <w:marTop w:val="0"/>
      <w:marBottom w:val="0"/>
      <w:divBdr>
        <w:top w:val="none" w:sz="0" w:space="0" w:color="auto"/>
        <w:left w:val="none" w:sz="0" w:space="0" w:color="auto"/>
        <w:bottom w:val="none" w:sz="0" w:space="0" w:color="auto"/>
        <w:right w:val="none" w:sz="0" w:space="0" w:color="auto"/>
      </w:divBdr>
    </w:div>
    <w:div w:id="82651922">
      <w:bodyDiv w:val="1"/>
      <w:marLeft w:val="0"/>
      <w:marRight w:val="0"/>
      <w:marTop w:val="0"/>
      <w:marBottom w:val="0"/>
      <w:divBdr>
        <w:top w:val="none" w:sz="0" w:space="0" w:color="auto"/>
        <w:left w:val="none" w:sz="0" w:space="0" w:color="auto"/>
        <w:bottom w:val="none" w:sz="0" w:space="0" w:color="auto"/>
        <w:right w:val="none" w:sz="0" w:space="0" w:color="auto"/>
      </w:divBdr>
    </w:div>
    <w:div w:id="82799963">
      <w:bodyDiv w:val="1"/>
      <w:marLeft w:val="0"/>
      <w:marRight w:val="0"/>
      <w:marTop w:val="0"/>
      <w:marBottom w:val="0"/>
      <w:divBdr>
        <w:top w:val="none" w:sz="0" w:space="0" w:color="auto"/>
        <w:left w:val="none" w:sz="0" w:space="0" w:color="auto"/>
        <w:bottom w:val="none" w:sz="0" w:space="0" w:color="auto"/>
        <w:right w:val="none" w:sz="0" w:space="0" w:color="auto"/>
      </w:divBdr>
    </w:div>
    <w:div w:id="86270280">
      <w:bodyDiv w:val="1"/>
      <w:marLeft w:val="0"/>
      <w:marRight w:val="0"/>
      <w:marTop w:val="0"/>
      <w:marBottom w:val="0"/>
      <w:divBdr>
        <w:top w:val="none" w:sz="0" w:space="0" w:color="auto"/>
        <w:left w:val="none" w:sz="0" w:space="0" w:color="auto"/>
        <w:bottom w:val="none" w:sz="0" w:space="0" w:color="auto"/>
        <w:right w:val="none" w:sz="0" w:space="0" w:color="auto"/>
      </w:divBdr>
    </w:div>
    <w:div w:id="94248689">
      <w:bodyDiv w:val="1"/>
      <w:marLeft w:val="0"/>
      <w:marRight w:val="0"/>
      <w:marTop w:val="0"/>
      <w:marBottom w:val="0"/>
      <w:divBdr>
        <w:top w:val="none" w:sz="0" w:space="0" w:color="auto"/>
        <w:left w:val="none" w:sz="0" w:space="0" w:color="auto"/>
        <w:bottom w:val="none" w:sz="0" w:space="0" w:color="auto"/>
        <w:right w:val="none" w:sz="0" w:space="0" w:color="auto"/>
      </w:divBdr>
    </w:div>
    <w:div w:id="97877552">
      <w:bodyDiv w:val="1"/>
      <w:marLeft w:val="0"/>
      <w:marRight w:val="0"/>
      <w:marTop w:val="0"/>
      <w:marBottom w:val="0"/>
      <w:divBdr>
        <w:top w:val="none" w:sz="0" w:space="0" w:color="auto"/>
        <w:left w:val="none" w:sz="0" w:space="0" w:color="auto"/>
        <w:bottom w:val="none" w:sz="0" w:space="0" w:color="auto"/>
        <w:right w:val="none" w:sz="0" w:space="0" w:color="auto"/>
      </w:divBdr>
    </w:div>
    <w:div w:id="102193228">
      <w:bodyDiv w:val="1"/>
      <w:marLeft w:val="0"/>
      <w:marRight w:val="0"/>
      <w:marTop w:val="0"/>
      <w:marBottom w:val="0"/>
      <w:divBdr>
        <w:top w:val="none" w:sz="0" w:space="0" w:color="auto"/>
        <w:left w:val="none" w:sz="0" w:space="0" w:color="auto"/>
        <w:bottom w:val="none" w:sz="0" w:space="0" w:color="auto"/>
        <w:right w:val="none" w:sz="0" w:space="0" w:color="auto"/>
      </w:divBdr>
    </w:div>
    <w:div w:id="102892972">
      <w:bodyDiv w:val="1"/>
      <w:marLeft w:val="0"/>
      <w:marRight w:val="0"/>
      <w:marTop w:val="0"/>
      <w:marBottom w:val="0"/>
      <w:divBdr>
        <w:top w:val="none" w:sz="0" w:space="0" w:color="auto"/>
        <w:left w:val="none" w:sz="0" w:space="0" w:color="auto"/>
        <w:bottom w:val="none" w:sz="0" w:space="0" w:color="auto"/>
        <w:right w:val="none" w:sz="0" w:space="0" w:color="auto"/>
      </w:divBdr>
    </w:div>
    <w:div w:id="105932672">
      <w:bodyDiv w:val="1"/>
      <w:marLeft w:val="0"/>
      <w:marRight w:val="0"/>
      <w:marTop w:val="0"/>
      <w:marBottom w:val="0"/>
      <w:divBdr>
        <w:top w:val="none" w:sz="0" w:space="0" w:color="auto"/>
        <w:left w:val="none" w:sz="0" w:space="0" w:color="auto"/>
        <w:bottom w:val="none" w:sz="0" w:space="0" w:color="auto"/>
        <w:right w:val="none" w:sz="0" w:space="0" w:color="auto"/>
      </w:divBdr>
    </w:div>
    <w:div w:id="107048498">
      <w:bodyDiv w:val="1"/>
      <w:marLeft w:val="0"/>
      <w:marRight w:val="0"/>
      <w:marTop w:val="0"/>
      <w:marBottom w:val="0"/>
      <w:divBdr>
        <w:top w:val="none" w:sz="0" w:space="0" w:color="auto"/>
        <w:left w:val="none" w:sz="0" w:space="0" w:color="auto"/>
        <w:bottom w:val="none" w:sz="0" w:space="0" w:color="auto"/>
        <w:right w:val="none" w:sz="0" w:space="0" w:color="auto"/>
      </w:divBdr>
    </w:div>
    <w:div w:id="112137691">
      <w:bodyDiv w:val="1"/>
      <w:marLeft w:val="0"/>
      <w:marRight w:val="0"/>
      <w:marTop w:val="0"/>
      <w:marBottom w:val="0"/>
      <w:divBdr>
        <w:top w:val="none" w:sz="0" w:space="0" w:color="auto"/>
        <w:left w:val="none" w:sz="0" w:space="0" w:color="auto"/>
        <w:bottom w:val="none" w:sz="0" w:space="0" w:color="auto"/>
        <w:right w:val="none" w:sz="0" w:space="0" w:color="auto"/>
      </w:divBdr>
    </w:div>
    <w:div w:id="114254724">
      <w:bodyDiv w:val="1"/>
      <w:marLeft w:val="0"/>
      <w:marRight w:val="0"/>
      <w:marTop w:val="0"/>
      <w:marBottom w:val="0"/>
      <w:divBdr>
        <w:top w:val="none" w:sz="0" w:space="0" w:color="auto"/>
        <w:left w:val="none" w:sz="0" w:space="0" w:color="auto"/>
        <w:bottom w:val="none" w:sz="0" w:space="0" w:color="auto"/>
        <w:right w:val="none" w:sz="0" w:space="0" w:color="auto"/>
      </w:divBdr>
    </w:div>
    <w:div w:id="118110102">
      <w:bodyDiv w:val="1"/>
      <w:marLeft w:val="0"/>
      <w:marRight w:val="0"/>
      <w:marTop w:val="0"/>
      <w:marBottom w:val="0"/>
      <w:divBdr>
        <w:top w:val="none" w:sz="0" w:space="0" w:color="auto"/>
        <w:left w:val="none" w:sz="0" w:space="0" w:color="auto"/>
        <w:bottom w:val="none" w:sz="0" w:space="0" w:color="auto"/>
        <w:right w:val="none" w:sz="0" w:space="0" w:color="auto"/>
      </w:divBdr>
    </w:div>
    <w:div w:id="120268326">
      <w:bodyDiv w:val="1"/>
      <w:marLeft w:val="0"/>
      <w:marRight w:val="0"/>
      <w:marTop w:val="0"/>
      <w:marBottom w:val="0"/>
      <w:divBdr>
        <w:top w:val="none" w:sz="0" w:space="0" w:color="auto"/>
        <w:left w:val="none" w:sz="0" w:space="0" w:color="auto"/>
        <w:bottom w:val="none" w:sz="0" w:space="0" w:color="auto"/>
        <w:right w:val="none" w:sz="0" w:space="0" w:color="auto"/>
      </w:divBdr>
    </w:div>
    <w:div w:id="121309401">
      <w:bodyDiv w:val="1"/>
      <w:marLeft w:val="0"/>
      <w:marRight w:val="0"/>
      <w:marTop w:val="0"/>
      <w:marBottom w:val="0"/>
      <w:divBdr>
        <w:top w:val="none" w:sz="0" w:space="0" w:color="auto"/>
        <w:left w:val="none" w:sz="0" w:space="0" w:color="auto"/>
        <w:bottom w:val="none" w:sz="0" w:space="0" w:color="auto"/>
        <w:right w:val="none" w:sz="0" w:space="0" w:color="auto"/>
      </w:divBdr>
    </w:div>
    <w:div w:id="133987184">
      <w:bodyDiv w:val="1"/>
      <w:marLeft w:val="0"/>
      <w:marRight w:val="0"/>
      <w:marTop w:val="0"/>
      <w:marBottom w:val="0"/>
      <w:divBdr>
        <w:top w:val="none" w:sz="0" w:space="0" w:color="auto"/>
        <w:left w:val="none" w:sz="0" w:space="0" w:color="auto"/>
        <w:bottom w:val="none" w:sz="0" w:space="0" w:color="auto"/>
        <w:right w:val="none" w:sz="0" w:space="0" w:color="auto"/>
      </w:divBdr>
    </w:div>
    <w:div w:id="142158704">
      <w:bodyDiv w:val="1"/>
      <w:marLeft w:val="0"/>
      <w:marRight w:val="0"/>
      <w:marTop w:val="0"/>
      <w:marBottom w:val="0"/>
      <w:divBdr>
        <w:top w:val="none" w:sz="0" w:space="0" w:color="auto"/>
        <w:left w:val="none" w:sz="0" w:space="0" w:color="auto"/>
        <w:bottom w:val="none" w:sz="0" w:space="0" w:color="auto"/>
        <w:right w:val="none" w:sz="0" w:space="0" w:color="auto"/>
      </w:divBdr>
    </w:div>
    <w:div w:id="142626441">
      <w:bodyDiv w:val="1"/>
      <w:marLeft w:val="0"/>
      <w:marRight w:val="0"/>
      <w:marTop w:val="0"/>
      <w:marBottom w:val="0"/>
      <w:divBdr>
        <w:top w:val="none" w:sz="0" w:space="0" w:color="auto"/>
        <w:left w:val="none" w:sz="0" w:space="0" w:color="auto"/>
        <w:bottom w:val="none" w:sz="0" w:space="0" w:color="auto"/>
        <w:right w:val="none" w:sz="0" w:space="0" w:color="auto"/>
      </w:divBdr>
    </w:div>
    <w:div w:id="144206089">
      <w:bodyDiv w:val="1"/>
      <w:marLeft w:val="0"/>
      <w:marRight w:val="0"/>
      <w:marTop w:val="0"/>
      <w:marBottom w:val="0"/>
      <w:divBdr>
        <w:top w:val="none" w:sz="0" w:space="0" w:color="auto"/>
        <w:left w:val="none" w:sz="0" w:space="0" w:color="auto"/>
        <w:bottom w:val="none" w:sz="0" w:space="0" w:color="auto"/>
        <w:right w:val="none" w:sz="0" w:space="0" w:color="auto"/>
      </w:divBdr>
    </w:div>
    <w:div w:id="146439815">
      <w:bodyDiv w:val="1"/>
      <w:marLeft w:val="0"/>
      <w:marRight w:val="0"/>
      <w:marTop w:val="0"/>
      <w:marBottom w:val="0"/>
      <w:divBdr>
        <w:top w:val="none" w:sz="0" w:space="0" w:color="auto"/>
        <w:left w:val="none" w:sz="0" w:space="0" w:color="auto"/>
        <w:bottom w:val="none" w:sz="0" w:space="0" w:color="auto"/>
        <w:right w:val="none" w:sz="0" w:space="0" w:color="auto"/>
      </w:divBdr>
    </w:div>
    <w:div w:id="154346382">
      <w:bodyDiv w:val="1"/>
      <w:marLeft w:val="0"/>
      <w:marRight w:val="0"/>
      <w:marTop w:val="0"/>
      <w:marBottom w:val="0"/>
      <w:divBdr>
        <w:top w:val="none" w:sz="0" w:space="0" w:color="auto"/>
        <w:left w:val="none" w:sz="0" w:space="0" w:color="auto"/>
        <w:bottom w:val="none" w:sz="0" w:space="0" w:color="auto"/>
        <w:right w:val="none" w:sz="0" w:space="0" w:color="auto"/>
      </w:divBdr>
    </w:div>
    <w:div w:id="154806503">
      <w:bodyDiv w:val="1"/>
      <w:marLeft w:val="0"/>
      <w:marRight w:val="0"/>
      <w:marTop w:val="0"/>
      <w:marBottom w:val="0"/>
      <w:divBdr>
        <w:top w:val="none" w:sz="0" w:space="0" w:color="auto"/>
        <w:left w:val="none" w:sz="0" w:space="0" w:color="auto"/>
        <w:bottom w:val="none" w:sz="0" w:space="0" w:color="auto"/>
        <w:right w:val="none" w:sz="0" w:space="0" w:color="auto"/>
      </w:divBdr>
    </w:div>
    <w:div w:id="155192912">
      <w:bodyDiv w:val="1"/>
      <w:marLeft w:val="0"/>
      <w:marRight w:val="0"/>
      <w:marTop w:val="0"/>
      <w:marBottom w:val="0"/>
      <w:divBdr>
        <w:top w:val="none" w:sz="0" w:space="0" w:color="auto"/>
        <w:left w:val="none" w:sz="0" w:space="0" w:color="auto"/>
        <w:bottom w:val="none" w:sz="0" w:space="0" w:color="auto"/>
        <w:right w:val="none" w:sz="0" w:space="0" w:color="auto"/>
      </w:divBdr>
    </w:div>
    <w:div w:id="156390090">
      <w:bodyDiv w:val="1"/>
      <w:marLeft w:val="0"/>
      <w:marRight w:val="0"/>
      <w:marTop w:val="0"/>
      <w:marBottom w:val="0"/>
      <w:divBdr>
        <w:top w:val="none" w:sz="0" w:space="0" w:color="auto"/>
        <w:left w:val="none" w:sz="0" w:space="0" w:color="auto"/>
        <w:bottom w:val="none" w:sz="0" w:space="0" w:color="auto"/>
        <w:right w:val="none" w:sz="0" w:space="0" w:color="auto"/>
      </w:divBdr>
    </w:div>
    <w:div w:id="159348681">
      <w:bodyDiv w:val="1"/>
      <w:marLeft w:val="0"/>
      <w:marRight w:val="0"/>
      <w:marTop w:val="0"/>
      <w:marBottom w:val="0"/>
      <w:divBdr>
        <w:top w:val="none" w:sz="0" w:space="0" w:color="auto"/>
        <w:left w:val="none" w:sz="0" w:space="0" w:color="auto"/>
        <w:bottom w:val="none" w:sz="0" w:space="0" w:color="auto"/>
        <w:right w:val="none" w:sz="0" w:space="0" w:color="auto"/>
      </w:divBdr>
    </w:div>
    <w:div w:id="168377963">
      <w:bodyDiv w:val="1"/>
      <w:marLeft w:val="0"/>
      <w:marRight w:val="0"/>
      <w:marTop w:val="0"/>
      <w:marBottom w:val="0"/>
      <w:divBdr>
        <w:top w:val="none" w:sz="0" w:space="0" w:color="auto"/>
        <w:left w:val="none" w:sz="0" w:space="0" w:color="auto"/>
        <w:bottom w:val="none" w:sz="0" w:space="0" w:color="auto"/>
        <w:right w:val="none" w:sz="0" w:space="0" w:color="auto"/>
      </w:divBdr>
    </w:div>
    <w:div w:id="168835419">
      <w:bodyDiv w:val="1"/>
      <w:marLeft w:val="0"/>
      <w:marRight w:val="0"/>
      <w:marTop w:val="0"/>
      <w:marBottom w:val="0"/>
      <w:divBdr>
        <w:top w:val="none" w:sz="0" w:space="0" w:color="auto"/>
        <w:left w:val="none" w:sz="0" w:space="0" w:color="auto"/>
        <w:bottom w:val="none" w:sz="0" w:space="0" w:color="auto"/>
        <w:right w:val="none" w:sz="0" w:space="0" w:color="auto"/>
      </w:divBdr>
    </w:div>
    <w:div w:id="173304255">
      <w:bodyDiv w:val="1"/>
      <w:marLeft w:val="0"/>
      <w:marRight w:val="0"/>
      <w:marTop w:val="0"/>
      <w:marBottom w:val="0"/>
      <w:divBdr>
        <w:top w:val="none" w:sz="0" w:space="0" w:color="auto"/>
        <w:left w:val="none" w:sz="0" w:space="0" w:color="auto"/>
        <w:bottom w:val="none" w:sz="0" w:space="0" w:color="auto"/>
        <w:right w:val="none" w:sz="0" w:space="0" w:color="auto"/>
      </w:divBdr>
    </w:div>
    <w:div w:id="173418027">
      <w:bodyDiv w:val="1"/>
      <w:marLeft w:val="0"/>
      <w:marRight w:val="0"/>
      <w:marTop w:val="0"/>
      <w:marBottom w:val="0"/>
      <w:divBdr>
        <w:top w:val="none" w:sz="0" w:space="0" w:color="auto"/>
        <w:left w:val="none" w:sz="0" w:space="0" w:color="auto"/>
        <w:bottom w:val="none" w:sz="0" w:space="0" w:color="auto"/>
        <w:right w:val="none" w:sz="0" w:space="0" w:color="auto"/>
      </w:divBdr>
    </w:div>
    <w:div w:id="176893260">
      <w:bodyDiv w:val="1"/>
      <w:marLeft w:val="0"/>
      <w:marRight w:val="0"/>
      <w:marTop w:val="0"/>
      <w:marBottom w:val="0"/>
      <w:divBdr>
        <w:top w:val="none" w:sz="0" w:space="0" w:color="auto"/>
        <w:left w:val="none" w:sz="0" w:space="0" w:color="auto"/>
        <w:bottom w:val="none" w:sz="0" w:space="0" w:color="auto"/>
        <w:right w:val="none" w:sz="0" w:space="0" w:color="auto"/>
      </w:divBdr>
    </w:div>
    <w:div w:id="180440987">
      <w:bodyDiv w:val="1"/>
      <w:marLeft w:val="0"/>
      <w:marRight w:val="0"/>
      <w:marTop w:val="0"/>
      <w:marBottom w:val="0"/>
      <w:divBdr>
        <w:top w:val="none" w:sz="0" w:space="0" w:color="auto"/>
        <w:left w:val="none" w:sz="0" w:space="0" w:color="auto"/>
        <w:bottom w:val="none" w:sz="0" w:space="0" w:color="auto"/>
        <w:right w:val="none" w:sz="0" w:space="0" w:color="auto"/>
      </w:divBdr>
    </w:div>
    <w:div w:id="181549398">
      <w:bodyDiv w:val="1"/>
      <w:marLeft w:val="0"/>
      <w:marRight w:val="0"/>
      <w:marTop w:val="0"/>
      <w:marBottom w:val="0"/>
      <w:divBdr>
        <w:top w:val="none" w:sz="0" w:space="0" w:color="auto"/>
        <w:left w:val="none" w:sz="0" w:space="0" w:color="auto"/>
        <w:bottom w:val="none" w:sz="0" w:space="0" w:color="auto"/>
        <w:right w:val="none" w:sz="0" w:space="0" w:color="auto"/>
      </w:divBdr>
    </w:div>
    <w:div w:id="182668415">
      <w:bodyDiv w:val="1"/>
      <w:marLeft w:val="0"/>
      <w:marRight w:val="0"/>
      <w:marTop w:val="0"/>
      <w:marBottom w:val="0"/>
      <w:divBdr>
        <w:top w:val="none" w:sz="0" w:space="0" w:color="auto"/>
        <w:left w:val="none" w:sz="0" w:space="0" w:color="auto"/>
        <w:bottom w:val="none" w:sz="0" w:space="0" w:color="auto"/>
        <w:right w:val="none" w:sz="0" w:space="0" w:color="auto"/>
      </w:divBdr>
    </w:div>
    <w:div w:id="190605356">
      <w:bodyDiv w:val="1"/>
      <w:marLeft w:val="0"/>
      <w:marRight w:val="0"/>
      <w:marTop w:val="0"/>
      <w:marBottom w:val="0"/>
      <w:divBdr>
        <w:top w:val="none" w:sz="0" w:space="0" w:color="auto"/>
        <w:left w:val="none" w:sz="0" w:space="0" w:color="auto"/>
        <w:bottom w:val="none" w:sz="0" w:space="0" w:color="auto"/>
        <w:right w:val="none" w:sz="0" w:space="0" w:color="auto"/>
      </w:divBdr>
    </w:div>
    <w:div w:id="198007763">
      <w:bodyDiv w:val="1"/>
      <w:marLeft w:val="0"/>
      <w:marRight w:val="0"/>
      <w:marTop w:val="0"/>
      <w:marBottom w:val="0"/>
      <w:divBdr>
        <w:top w:val="none" w:sz="0" w:space="0" w:color="auto"/>
        <w:left w:val="none" w:sz="0" w:space="0" w:color="auto"/>
        <w:bottom w:val="none" w:sz="0" w:space="0" w:color="auto"/>
        <w:right w:val="none" w:sz="0" w:space="0" w:color="auto"/>
      </w:divBdr>
    </w:div>
    <w:div w:id="199099509">
      <w:bodyDiv w:val="1"/>
      <w:marLeft w:val="0"/>
      <w:marRight w:val="0"/>
      <w:marTop w:val="0"/>
      <w:marBottom w:val="0"/>
      <w:divBdr>
        <w:top w:val="none" w:sz="0" w:space="0" w:color="auto"/>
        <w:left w:val="none" w:sz="0" w:space="0" w:color="auto"/>
        <w:bottom w:val="none" w:sz="0" w:space="0" w:color="auto"/>
        <w:right w:val="none" w:sz="0" w:space="0" w:color="auto"/>
      </w:divBdr>
    </w:div>
    <w:div w:id="200945115">
      <w:bodyDiv w:val="1"/>
      <w:marLeft w:val="0"/>
      <w:marRight w:val="0"/>
      <w:marTop w:val="0"/>
      <w:marBottom w:val="0"/>
      <w:divBdr>
        <w:top w:val="none" w:sz="0" w:space="0" w:color="auto"/>
        <w:left w:val="none" w:sz="0" w:space="0" w:color="auto"/>
        <w:bottom w:val="none" w:sz="0" w:space="0" w:color="auto"/>
        <w:right w:val="none" w:sz="0" w:space="0" w:color="auto"/>
      </w:divBdr>
    </w:div>
    <w:div w:id="202131873">
      <w:bodyDiv w:val="1"/>
      <w:marLeft w:val="0"/>
      <w:marRight w:val="0"/>
      <w:marTop w:val="0"/>
      <w:marBottom w:val="0"/>
      <w:divBdr>
        <w:top w:val="none" w:sz="0" w:space="0" w:color="auto"/>
        <w:left w:val="none" w:sz="0" w:space="0" w:color="auto"/>
        <w:bottom w:val="none" w:sz="0" w:space="0" w:color="auto"/>
        <w:right w:val="none" w:sz="0" w:space="0" w:color="auto"/>
      </w:divBdr>
    </w:div>
    <w:div w:id="202211104">
      <w:bodyDiv w:val="1"/>
      <w:marLeft w:val="0"/>
      <w:marRight w:val="0"/>
      <w:marTop w:val="0"/>
      <w:marBottom w:val="0"/>
      <w:divBdr>
        <w:top w:val="none" w:sz="0" w:space="0" w:color="auto"/>
        <w:left w:val="none" w:sz="0" w:space="0" w:color="auto"/>
        <w:bottom w:val="none" w:sz="0" w:space="0" w:color="auto"/>
        <w:right w:val="none" w:sz="0" w:space="0" w:color="auto"/>
      </w:divBdr>
    </w:div>
    <w:div w:id="204368623">
      <w:bodyDiv w:val="1"/>
      <w:marLeft w:val="0"/>
      <w:marRight w:val="0"/>
      <w:marTop w:val="0"/>
      <w:marBottom w:val="0"/>
      <w:divBdr>
        <w:top w:val="none" w:sz="0" w:space="0" w:color="auto"/>
        <w:left w:val="none" w:sz="0" w:space="0" w:color="auto"/>
        <w:bottom w:val="none" w:sz="0" w:space="0" w:color="auto"/>
        <w:right w:val="none" w:sz="0" w:space="0" w:color="auto"/>
      </w:divBdr>
    </w:div>
    <w:div w:id="204760585">
      <w:bodyDiv w:val="1"/>
      <w:marLeft w:val="0"/>
      <w:marRight w:val="0"/>
      <w:marTop w:val="0"/>
      <w:marBottom w:val="0"/>
      <w:divBdr>
        <w:top w:val="none" w:sz="0" w:space="0" w:color="auto"/>
        <w:left w:val="none" w:sz="0" w:space="0" w:color="auto"/>
        <w:bottom w:val="none" w:sz="0" w:space="0" w:color="auto"/>
        <w:right w:val="none" w:sz="0" w:space="0" w:color="auto"/>
      </w:divBdr>
    </w:div>
    <w:div w:id="213274057">
      <w:bodyDiv w:val="1"/>
      <w:marLeft w:val="0"/>
      <w:marRight w:val="0"/>
      <w:marTop w:val="0"/>
      <w:marBottom w:val="0"/>
      <w:divBdr>
        <w:top w:val="none" w:sz="0" w:space="0" w:color="auto"/>
        <w:left w:val="none" w:sz="0" w:space="0" w:color="auto"/>
        <w:bottom w:val="none" w:sz="0" w:space="0" w:color="auto"/>
        <w:right w:val="none" w:sz="0" w:space="0" w:color="auto"/>
      </w:divBdr>
    </w:div>
    <w:div w:id="219487624">
      <w:bodyDiv w:val="1"/>
      <w:marLeft w:val="0"/>
      <w:marRight w:val="0"/>
      <w:marTop w:val="0"/>
      <w:marBottom w:val="0"/>
      <w:divBdr>
        <w:top w:val="none" w:sz="0" w:space="0" w:color="auto"/>
        <w:left w:val="none" w:sz="0" w:space="0" w:color="auto"/>
        <w:bottom w:val="none" w:sz="0" w:space="0" w:color="auto"/>
        <w:right w:val="none" w:sz="0" w:space="0" w:color="auto"/>
      </w:divBdr>
    </w:div>
    <w:div w:id="219635640">
      <w:bodyDiv w:val="1"/>
      <w:marLeft w:val="0"/>
      <w:marRight w:val="0"/>
      <w:marTop w:val="0"/>
      <w:marBottom w:val="0"/>
      <w:divBdr>
        <w:top w:val="none" w:sz="0" w:space="0" w:color="auto"/>
        <w:left w:val="none" w:sz="0" w:space="0" w:color="auto"/>
        <w:bottom w:val="none" w:sz="0" w:space="0" w:color="auto"/>
        <w:right w:val="none" w:sz="0" w:space="0" w:color="auto"/>
      </w:divBdr>
    </w:div>
    <w:div w:id="220558111">
      <w:bodyDiv w:val="1"/>
      <w:marLeft w:val="0"/>
      <w:marRight w:val="0"/>
      <w:marTop w:val="0"/>
      <w:marBottom w:val="0"/>
      <w:divBdr>
        <w:top w:val="none" w:sz="0" w:space="0" w:color="auto"/>
        <w:left w:val="none" w:sz="0" w:space="0" w:color="auto"/>
        <w:bottom w:val="none" w:sz="0" w:space="0" w:color="auto"/>
        <w:right w:val="none" w:sz="0" w:space="0" w:color="auto"/>
      </w:divBdr>
    </w:div>
    <w:div w:id="221985423">
      <w:bodyDiv w:val="1"/>
      <w:marLeft w:val="0"/>
      <w:marRight w:val="0"/>
      <w:marTop w:val="0"/>
      <w:marBottom w:val="0"/>
      <w:divBdr>
        <w:top w:val="none" w:sz="0" w:space="0" w:color="auto"/>
        <w:left w:val="none" w:sz="0" w:space="0" w:color="auto"/>
        <w:bottom w:val="none" w:sz="0" w:space="0" w:color="auto"/>
        <w:right w:val="none" w:sz="0" w:space="0" w:color="auto"/>
      </w:divBdr>
    </w:div>
    <w:div w:id="222067578">
      <w:bodyDiv w:val="1"/>
      <w:marLeft w:val="0"/>
      <w:marRight w:val="0"/>
      <w:marTop w:val="0"/>
      <w:marBottom w:val="0"/>
      <w:divBdr>
        <w:top w:val="none" w:sz="0" w:space="0" w:color="auto"/>
        <w:left w:val="none" w:sz="0" w:space="0" w:color="auto"/>
        <w:bottom w:val="none" w:sz="0" w:space="0" w:color="auto"/>
        <w:right w:val="none" w:sz="0" w:space="0" w:color="auto"/>
      </w:divBdr>
    </w:div>
    <w:div w:id="224144731">
      <w:bodyDiv w:val="1"/>
      <w:marLeft w:val="0"/>
      <w:marRight w:val="0"/>
      <w:marTop w:val="0"/>
      <w:marBottom w:val="0"/>
      <w:divBdr>
        <w:top w:val="none" w:sz="0" w:space="0" w:color="auto"/>
        <w:left w:val="none" w:sz="0" w:space="0" w:color="auto"/>
        <w:bottom w:val="none" w:sz="0" w:space="0" w:color="auto"/>
        <w:right w:val="none" w:sz="0" w:space="0" w:color="auto"/>
      </w:divBdr>
    </w:div>
    <w:div w:id="224879967">
      <w:bodyDiv w:val="1"/>
      <w:marLeft w:val="0"/>
      <w:marRight w:val="0"/>
      <w:marTop w:val="0"/>
      <w:marBottom w:val="0"/>
      <w:divBdr>
        <w:top w:val="none" w:sz="0" w:space="0" w:color="auto"/>
        <w:left w:val="none" w:sz="0" w:space="0" w:color="auto"/>
        <w:bottom w:val="none" w:sz="0" w:space="0" w:color="auto"/>
        <w:right w:val="none" w:sz="0" w:space="0" w:color="auto"/>
      </w:divBdr>
    </w:div>
    <w:div w:id="224996462">
      <w:bodyDiv w:val="1"/>
      <w:marLeft w:val="0"/>
      <w:marRight w:val="0"/>
      <w:marTop w:val="0"/>
      <w:marBottom w:val="0"/>
      <w:divBdr>
        <w:top w:val="none" w:sz="0" w:space="0" w:color="auto"/>
        <w:left w:val="none" w:sz="0" w:space="0" w:color="auto"/>
        <w:bottom w:val="none" w:sz="0" w:space="0" w:color="auto"/>
        <w:right w:val="none" w:sz="0" w:space="0" w:color="auto"/>
      </w:divBdr>
    </w:div>
    <w:div w:id="225530298">
      <w:bodyDiv w:val="1"/>
      <w:marLeft w:val="0"/>
      <w:marRight w:val="0"/>
      <w:marTop w:val="0"/>
      <w:marBottom w:val="0"/>
      <w:divBdr>
        <w:top w:val="none" w:sz="0" w:space="0" w:color="auto"/>
        <w:left w:val="none" w:sz="0" w:space="0" w:color="auto"/>
        <w:bottom w:val="none" w:sz="0" w:space="0" w:color="auto"/>
        <w:right w:val="none" w:sz="0" w:space="0" w:color="auto"/>
      </w:divBdr>
    </w:div>
    <w:div w:id="225797660">
      <w:bodyDiv w:val="1"/>
      <w:marLeft w:val="0"/>
      <w:marRight w:val="0"/>
      <w:marTop w:val="0"/>
      <w:marBottom w:val="0"/>
      <w:divBdr>
        <w:top w:val="none" w:sz="0" w:space="0" w:color="auto"/>
        <w:left w:val="none" w:sz="0" w:space="0" w:color="auto"/>
        <w:bottom w:val="none" w:sz="0" w:space="0" w:color="auto"/>
        <w:right w:val="none" w:sz="0" w:space="0" w:color="auto"/>
      </w:divBdr>
    </w:div>
    <w:div w:id="234434539">
      <w:bodyDiv w:val="1"/>
      <w:marLeft w:val="0"/>
      <w:marRight w:val="0"/>
      <w:marTop w:val="0"/>
      <w:marBottom w:val="0"/>
      <w:divBdr>
        <w:top w:val="none" w:sz="0" w:space="0" w:color="auto"/>
        <w:left w:val="none" w:sz="0" w:space="0" w:color="auto"/>
        <w:bottom w:val="none" w:sz="0" w:space="0" w:color="auto"/>
        <w:right w:val="none" w:sz="0" w:space="0" w:color="auto"/>
      </w:divBdr>
    </w:div>
    <w:div w:id="235433699">
      <w:bodyDiv w:val="1"/>
      <w:marLeft w:val="0"/>
      <w:marRight w:val="0"/>
      <w:marTop w:val="0"/>
      <w:marBottom w:val="0"/>
      <w:divBdr>
        <w:top w:val="none" w:sz="0" w:space="0" w:color="auto"/>
        <w:left w:val="none" w:sz="0" w:space="0" w:color="auto"/>
        <w:bottom w:val="none" w:sz="0" w:space="0" w:color="auto"/>
        <w:right w:val="none" w:sz="0" w:space="0" w:color="auto"/>
      </w:divBdr>
    </w:div>
    <w:div w:id="238641910">
      <w:bodyDiv w:val="1"/>
      <w:marLeft w:val="0"/>
      <w:marRight w:val="0"/>
      <w:marTop w:val="0"/>
      <w:marBottom w:val="0"/>
      <w:divBdr>
        <w:top w:val="none" w:sz="0" w:space="0" w:color="auto"/>
        <w:left w:val="none" w:sz="0" w:space="0" w:color="auto"/>
        <w:bottom w:val="none" w:sz="0" w:space="0" w:color="auto"/>
        <w:right w:val="none" w:sz="0" w:space="0" w:color="auto"/>
      </w:divBdr>
    </w:div>
    <w:div w:id="239027152">
      <w:bodyDiv w:val="1"/>
      <w:marLeft w:val="0"/>
      <w:marRight w:val="0"/>
      <w:marTop w:val="0"/>
      <w:marBottom w:val="0"/>
      <w:divBdr>
        <w:top w:val="none" w:sz="0" w:space="0" w:color="auto"/>
        <w:left w:val="none" w:sz="0" w:space="0" w:color="auto"/>
        <w:bottom w:val="none" w:sz="0" w:space="0" w:color="auto"/>
        <w:right w:val="none" w:sz="0" w:space="0" w:color="auto"/>
      </w:divBdr>
    </w:div>
    <w:div w:id="242296328">
      <w:bodyDiv w:val="1"/>
      <w:marLeft w:val="0"/>
      <w:marRight w:val="0"/>
      <w:marTop w:val="0"/>
      <w:marBottom w:val="0"/>
      <w:divBdr>
        <w:top w:val="none" w:sz="0" w:space="0" w:color="auto"/>
        <w:left w:val="none" w:sz="0" w:space="0" w:color="auto"/>
        <w:bottom w:val="none" w:sz="0" w:space="0" w:color="auto"/>
        <w:right w:val="none" w:sz="0" w:space="0" w:color="auto"/>
      </w:divBdr>
    </w:div>
    <w:div w:id="243879526">
      <w:bodyDiv w:val="1"/>
      <w:marLeft w:val="0"/>
      <w:marRight w:val="0"/>
      <w:marTop w:val="0"/>
      <w:marBottom w:val="0"/>
      <w:divBdr>
        <w:top w:val="none" w:sz="0" w:space="0" w:color="auto"/>
        <w:left w:val="none" w:sz="0" w:space="0" w:color="auto"/>
        <w:bottom w:val="none" w:sz="0" w:space="0" w:color="auto"/>
        <w:right w:val="none" w:sz="0" w:space="0" w:color="auto"/>
      </w:divBdr>
    </w:div>
    <w:div w:id="244607283">
      <w:bodyDiv w:val="1"/>
      <w:marLeft w:val="0"/>
      <w:marRight w:val="0"/>
      <w:marTop w:val="0"/>
      <w:marBottom w:val="0"/>
      <w:divBdr>
        <w:top w:val="none" w:sz="0" w:space="0" w:color="auto"/>
        <w:left w:val="none" w:sz="0" w:space="0" w:color="auto"/>
        <w:bottom w:val="none" w:sz="0" w:space="0" w:color="auto"/>
        <w:right w:val="none" w:sz="0" w:space="0" w:color="auto"/>
      </w:divBdr>
    </w:div>
    <w:div w:id="244848615">
      <w:bodyDiv w:val="1"/>
      <w:marLeft w:val="0"/>
      <w:marRight w:val="0"/>
      <w:marTop w:val="0"/>
      <w:marBottom w:val="0"/>
      <w:divBdr>
        <w:top w:val="none" w:sz="0" w:space="0" w:color="auto"/>
        <w:left w:val="none" w:sz="0" w:space="0" w:color="auto"/>
        <w:bottom w:val="none" w:sz="0" w:space="0" w:color="auto"/>
        <w:right w:val="none" w:sz="0" w:space="0" w:color="auto"/>
      </w:divBdr>
    </w:div>
    <w:div w:id="245771436">
      <w:bodyDiv w:val="1"/>
      <w:marLeft w:val="0"/>
      <w:marRight w:val="0"/>
      <w:marTop w:val="0"/>
      <w:marBottom w:val="0"/>
      <w:divBdr>
        <w:top w:val="none" w:sz="0" w:space="0" w:color="auto"/>
        <w:left w:val="none" w:sz="0" w:space="0" w:color="auto"/>
        <w:bottom w:val="none" w:sz="0" w:space="0" w:color="auto"/>
        <w:right w:val="none" w:sz="0" w:space="0" w:color="auto"/>
      </w:divBdr>
    </w:div>
    <w:div w:id="246380452">
      <w:bodyDiv w:val="1"/>
      <w:marLeft w:val="0"/>
      <w:marRight w:val="0"/>
      <w:marTop w:val="0"/>
      <w:marBottom w:val="0"/>
      <w:divBdr>
        <w:top w:val="none" w:sz="0" w:space="0" w:color="auto"/>
        <w:left w:val="none" w:sz="0" w:space="0" w:color="auto"/>
        <w:bottom w:val="none" w:sz="0" w:space="0" w:color="auto"/>
        <w:right w:val="none" w:sz="0" w:space="0" w:color="auto"/>
      </w:divBdr>
    </w:div>
    <w:div w:id="248513535">
      <w:bodyDiv w:val="1"/>
      <w:marLeft w:val="0"/>
      <w:marRight w:val="0"/>
      <w:marTop w:val="0"/>
      <w:marBottom w:val="0"/>
      <w:divBdr>
        <w:top w:val="none" w:sz="0" w:space="0" w:color="auto"/>
        <w:left w:val="none" w:sz="0" w:space="0" w:color="auto"/>
        <w:bottom w:val="none" w:sz="0" w:space="0" w:color="auto"/>
        <w:right w:val="none" w:sz="0" w:space="0" w:color="auto"/>
      </w:divBdr>
    </w:div>
    <w:div w:id="249849069">
      <w:bodyDiv w:val="1"/>
      <w:marLeft w:val="0"/>
      <w:marRight w:val="0"/>
      <w:marTop w:val="0"/>
      <w:marBottom w:val="0"/>
      <w:divBdr>
        <w:top w:val="none" w:sz="0" w:space="0" w:color="auto"/>
        <w:left w:val="none" w:sz="0" w:space="0" w:color="auto"/>
        <w:bottom w:val="none" w:sz="0" w:space="0" w:color="auto"/>
        <w:right w:val="none" w:sz="0" w:space="0" w:color="auto"/>
      </w:divBdr>
    </w:div>
    <w:div w:id="250284686">
      <w:bodyDiv w:val="1"/>
      <w:marLeft w:val="0"/>
      <w:marRight w:val="0"/>
      <w:marTop w:val="0"/>
      <w:marBottom w:val="0"/>
      <w:divBdr>
        <w:top w:val="none" w:sz="0" w:space="0" w:color="auto"/>
        <w:left w:val="none" w:sz="0" w:space="0" w:color="auto"/>
        <w:bottom w:val="none" w:sz="0" w:space="0" w:color="auto"/>
        <w:right w:val="none" w:sz="0" w:space="0" w:color="auto"/>
      </w:divBdr>
    </w:div>
    <w:div w:id="251355733">
      <w:bodyDiv w:val="1"/>
      <w:marLeft w:val="0"/>
      <w:marRight w:val="0"/>
      <w:marTop w:val="0"/>
      <w:marBottom w:val="0"/>
      <w:divBdr>
        <w:top w:val="none" w:sz="0" w:space="0" w:color="auto"/>
        <w:left w:val="none" w:sz="0" w:space="0" w:color="auto"/>
        <w:bottom w:val="none" w:sz="0" w:space="0" w:color="auto"/>
        <w:right w:val="none" w:sz="0" w:space="0" w:color="auto"/>
      </w:divBdr>
    </w:div>
    <w:div w:id="252783498">
      <w:bodyDiv w:val="1"/>
      <w:marLeft w:val="0"/>
      <w:marRight w:val="0"/>
      <w:marTop w:val="0"/>
      <w:marBottom w:val="0"/>
      <w:divBdr>
        <w:top w:val="none" w:sz="0" w:space="0" w:color="auto"/>
        <w:left w:val="none" w:sz="0" w:space="0" w:color="auto"/>
        <w:bottom w:val="none" w:sz="0" w:space="0" w:color="auto"/>
        <w:right w:val="none" w:sz="0" w:space="0" w:color="auto"/>
      </w:divBdr>
    </w:div>
    <w:div w:id="262032606">
      <w:bodyDiv w:val="1"/>
      <w:marLeft w:val="0"/>
      <w:marRight w:val="0"/>
      <w:marTop w:val="0"/>
      <w:marBottom w:val="0"/>
      <w:divBdr>
        <w:top w:val="none" w:sz="0" w:space="0" w:color="auto"/>
        <w:left w:val="none" w:sz="0" w:space="0" w:color="auto"/>
        <w:bottom w:val="none" w:sz="0" w:space="0" w:color="auto"/>
        <w:right w:val="none" w:sz="0" w:space="0" w:color="auto"/>
      </w:divBdr>
    </w:div>
    <w:div w:id="264310727">
      <w:bodyDiv w:val="1"/>
      <w:marLeft w:val="0"/>
      <w:marRight w:val="0"/>
      <w:marTop w:val="0"/>
      <w:marBottom w:val="0"/>
      <w:divBdr>
        <w:top w:val="none" w:sz="0" w:space="0" w:color="auto"/>
        <w:left w:val="none" w:sz="0" w:space="0" w:color="auto"/>
        <w:bottom w:val="none" w:sz="0" w:space="0" w:color="auto"/>
        <w:right w:val="none" w:sz="0" w:space="0" w:color="auto"/>
      </w:divBdr>
    </w:div>
    <w:div w:id="264776098">
      <w:bodyDiv w:val="1"/>
      <w:marLeft w:val="0"/>
      <w:marRight w:val="0"/>
      <w:marTop w:val="0"/>
      <w:marBottom w:val="0"/>
      <w:divBdr>
        <w:top w:val="none" w:sz="0" w:space="0" w:color="auto"/>
        <w:left w:val="none" w:sz="0" w:space="0" w:color="auto"/>
        <w:bottom w:val="none" w:sz="0" w:space="0" w:color="auto"/>
        <w:right w:val="none" w:sz="0" w:space="0" w:color="auto"/>
      </w:divBdr>
    </w:div>
    <w:div w:id="264777220">
      <w:bodyDiv w:val="1"/>
      <w:marLeft w:val="0"/>
      <w:marRight w:val="0"/>
      <w:marTop w:val="0"/>
      <w:marBottom w:val="0"/>
      <w:divBdr>
        <w:top w:val="none" w:sz="0" w:space="0" w:color="auto"/>
        <w:left w:val="none" w:sz="0" w:space="0" w:color="auto"/>
        <w:bottom w:val="none" w:sz="0" w:space="0" w:color="auto"/>
        <w:right w:val="none" w:sz="0" w:space="0" w:color="auto"/>
      </w:divBdr>
    </w:div>
    <w:div w:id="266470577">
      <w:bodyDiv w:val="1"/>
      <w:marLeft w:val="0"/>
      <w:marRight w:val="0"/>
      <w:marTop w:val="0"/>
      <w:marBottom w:val="0"/>
      <w:divBdr>
        <w:top w:val="none" w:sz="0" w:space="0" w:color="auto"/>
        <w:left w:val="none" w:sz="0" w:space="0" w:color="auto"/>
        <w:bottom w:val="none" w:sz="0" w:space="0" w:color="auto"/>
        <w:right w:val="none" w:sz="0" w:space="0" w:color="auto"/>
      </w:divBdr>
    </w:div>
    <w:div w:id="267351036">
      <w:bodyDiv w:val="1"/>
      <w:marLeft w:val="0"/>
      <w:marRight w:val="0"/>
      <w:marTop w:val="0"/>
      <w:marBottom w:val="0"/>
      <w:divBdr>
        <w:top w:val="none" w:sz="0" w:space="0" w:color="auto"/>
        <w:left w:val="none" w:sz="0" w:space="0" w:color="auto"/>
        <w:bottom w:val="none" w:sz="0" w:space="0" w:color="auto"/>
        <w:right w:val="none" w:sz="0" w:space="0" w:color="auto"/>
      </w:divBdr>
    </w:div>
    <w:div w:id="267664010">
      <w:bodyDiv w:val="1"/>
      <w:marLeft w:val="0"/>
      <w:marRight w:val="0"/>
      <w:marTop w:val="0"/>
      <w:marBottom w:val="0"/>
      <w:divBdr>
        <w:top w:val="none" w:sz="0" w:space="0" w:color="auto"/>
        <w:left w:val="none" w:sz="0" w:space="0" w:color="auto"/>
        <w:bottom w:val="none" w:sz="0" w:space="0" w:color="auto"/>
        <w:right w:val="none" w:sz="0" w:space="0" w:color="auto"/>
      </w:divBdr>
    </w:div>
    <w:div w:id="270820059">
      <w:bodyDiv w:val="1"/>
      <w:marLeft w:val="0"/>
      <w:marRight w:val="0"/>
      <w:marTop w:val="0"/>
      <w:marBottom w:val="0"/>
      <w:divBdr>
        <w:top w:val="none" w:sz="0" w:space="0" w:color="auto"/>
        <w:left w:val="none" w:sz="0" w:space="0" w:color="auto"/>
        <w:bottom w:val="none" w:sz="0" w:space="0" w:color="auto"/>
        <w:right w:val="none" w:sz="0" w:space="0" w:color="auto"/>
      </w:divBdr>
    </w:div>
    <w:div w:id="272322575">
      <w:bodyDiv w:val="1"/>
      <w:marLeft w:val="0"/>
      <w:marRight w:val="0"/>
      <w:marTop w:val="0"/>
      <w:marBottom w:val="0"/>
      <w:divBdr>
        <w:top w:val="none" w:sz="0" w:space="0" w:color="auto"/>
        <w:left w:val="none" w:sz="0" w:space="0" w:color="auto"/>
        <w:bottom w:val="none" w:sz="0" w:space="0" w:color="auto"/>
        <w:right w:val="none" w:sz="0" w:space="0" w:color="auto"/>
      </w:divBdr>
    </w:div>
    <w:div w:id="273292780">
      <w:bodyDiv w:val="1"/>
      <w:marLeft w:val="0"/>
      <w:marRight w:val="0"/>
      <w:marTop w:val="0"/>
      <w:marBottom w:val="0"/>
      <w:divBdr>
        <w:top w:val="none" w:sz="0" w:space="0" w:color="auto"/>
        <w:left w:val="none" w:sz="0" w:space="0" w:color="auto"/>
        <w:bottom w:val="none" w:sz="0" w:space="0" w:color="auto"/>
        <w:right w:val="none" w:sz="0" w:space="0" w:color="auto"/>
      </w:divBdr>
    </w:div>
    <w:div w:id="278076658">
      <w:bodyDiv w:val="1"/>
      <w:marLeft w:val="0"/>
      <w:marRight w:val="0"/>
      <w:marTop w:val="0"/>
      <w:marBottom w:val="0"/>
      <w:divBdr>
        <w:top w:val="none" w:sz="0" w:space="0" w:color="auto"/>
        <w:left w:val="none" w:sz="0" w:space="0" w:color="auto"/>
        <w:bottom w:val="none" w:sz="0" w:space="0" w:color="auto"/>
        <w:right w:val="none" w:sz="0" w:space="0" w:color="auto"/>
      </w:divBdr>
    </w:div>
    <w:div w:id="280848383">
      <w:bodyDiv w:val="1"/>
      <w:marLeft w:val="0"/>
      <w:marRight w:val="0"/>
      <w:marTop w:val="0"/>
      <w:marBottom w:val="0"/>
      <w:divBdr>
        <w:top w:val="none" w:sz="0" w:space="0" w:color="auto"/>
        <w:left w:val="none" w:sz="0" w:space="0" w:color="auto"/>
        <w:bottom w:val="none" w:sz="0" w:space="0" w:color="auto"/>
        <w:right w:val="none" w:sz="0" w:space="0" w:color="auto"/>
      </w:divBdr>
    </w:div>
    <w:div w:id="281889905">
      <w:bodyDiv w:val="1"/>
      <w:marLeft w:val="0"/>
      <w:marRight w:val="0"/>
      <w:marTop w:val="0"/>
      <w:marBottom w:val="0"/>
      <w:divBdr>
        <w:top w:val="none" w:sz="0" w:space="0" w:color="auto"/>
        <w:left w:val="none" w:sz="0" w:space="0" w:color="auto"/>
        <w:bottom w:val="none" w:sz="0" w:space="0" w:color="auto"/>
        <w:right w:val="none" w:sz="0" w:space="0" w:color="auto"/>
      </w:divBdr>
    </w:div>
    <w:div w:id="285045060">
      <w:bodyDiv w:val="1"/>
      <w:marLeft w:val="0"/>
      <w:marRight w:val="0"/>
      <w:marTop w:val="0"/>
      <w:marBottom w:val="0"/>
      <w:divBdr>
        <w:top w:val="none" w:sz="0" w:space="0" w:color="auto"/>
        <w:left w:val="none" w:sz="0" w:space="0" w:color="auto"/>
        <w:bottom w:val="none" w:sz="0" w:space="0" w:color="auto"/>
        <w:right w:val="none" w:sz="0" w:space="0" w:color="auto"/>
      </w:divBdr>
    </w:div>
    <w:div w:id="286393509">
      <w:bodyDiv w:val="1"/>
      <w:marLeft w:val="0"/>
      <w:marRight w:val="0"/>
      <w:marTop w:val="0"/>
      <w:marBottom w:val="0"/>
      <w:divBdr>
        <w:top w:val="none" w:sz="0" w:space="0" w:color="auto"/>
        <w:left w:val="none" w:sz="0" w:space="0" w:color="auto"/>
        <w:bottom w:val="none" w:sz="0" w:space="0" w:color="auto"/>
        <w:right w:val="none" w:sz="0" w:space="0" w:color="auto"/>
      </w:divBdr>
    </w:div>
    <w:div w:id="287470253">
      <w:bodyDiv w:val="1"/>
      <w:marLeft w:val="0"/>
      <w:marRight w:val="0"/>
      <w:marTop w:val="0"/>
      <w:marBottom w:val="0"/>
      <w:divBdr>
        <w:top w:val="none" w:sz="0" w:space="0" w:color="auto"/>
        <w:left w:val="none" w:sz="0" w:space="0" w:color="auto"/>
        <w:bottom w:val="none" w:sz="0" w:space="0" w:color="auto"/>
        <w:right w:val="none" w:sz="0" w:space="0" w:color="auto"/>
      </w:divBdr>
    </w:div>
    <w:div w:id="287593694">
      <w:bodyDiv w:val="1"/>
      <w:marLeft w:val="0"/>
      <w:marRight w:val="0"/>
      <w:marTop w:val="0"/>
      <w:marBottom w:val="0"/>
      <w:divBdr>
        <w:top w:val="none" w:sz="0" w:space="0" w:color="auto"/>
        <w:left w:val="none" w:sz="0" w:space="0" w:color="auto"/>
        <w:bottom w:val="none" w:sz="0" w:space="0" w:color="auto"/>
        <w:right w:val="none" w:sz="0" w:space="0" w:color="auto"/>
      </w:divBdr>
    </w:div>
    <w:div w:id="289558520">
      <w:bodyDiv w:val="1"/>
      <w:marLeft w:val="0"/>
      <w:marRight w:val="0"/>
      <w:marTop w:val="0"/>
      <w:marBottom w:val="0"/>
      <w:divBdr>
        <w:top w:val="none" w:sz="0" w:space="0" w:color="auto"/>
        <w:left w:val="none" w:sz="0" w:space="0" w:color="auto"/>
        <w:bottom w:val="none" w:sz="0" w:space="0" w:color="auto"/>
        <w:right w:val="none" w:sz="0" w:space="0" w:color="auto"/>
      </w:divBdr>
    </w:div>
    <w:div w:id="291521721">
      <w:bodyDiv w:val="1"/>
      <w:marLeft w:val="0"/>
      <w:marRight w:val="0"/>
      <w:marTop w:val="0"/>
      <w:marBottom w:val="0"/>
      <w:divBdr>
        <w:top w:val="none" w:sz="0" w:space="0" w:color="auto"/>
        <w:left w:val="none" w:sz="0" w:space="0" w:color="auto"/>
        <w:bottom w:val="none" w:sz="0" w:space="0" w:color="auto"/>
        <w:right w:val="none" w:sz="0" w:space="0" w:color="auto"/>
      </w:divBdr>
    </w:div>
    <w:div w:id="296375908">
      <w:bodyDiv w:val="1"/>
      <w:marLeft w:val="0"/>
      <w:marRight w:val="0"/>
      <w:marTop w:val="0"/>
      <w:marBottom w:val="0"/>
      <w:divBdr>
        <w:top w:val="none" w:sz="0" w:space="0" w:color="auto"/>
        <w:left w:val="none" w:sz="0" w:space="0" w:color="auto"/>
        <w:bottom w:val="none" w:sz="0" w:space="0" w:color="auto"/>
        <w:right w:val="none" w:sz="0" w:space="0" w:color="auto"/>
      </w:divBdr>
    </w:div>
    <w:div w:id="296841743">
      <w:bodyDiv w:val="1"/>
      <w:marLeft w:val="0"/>
      <w:marRight w:val="0"/>
      <w:marTop w:val="0"/>
      <w:marBottom w:val="0"/>
      <w:divBdr>
        <w:top w:val="none" w:sz="0" w:space="0" w:color="auto"/>
        <w:left w:val="none" w:sz="0" w:space="0" w:color="auto"/>
        <w:bottom w:val="none" w:sz="0" w:space="0" w:color="auto"/>
        <w:right w:val="none" w:sz="0" w:space="0" w:color="auto"/>
      </w:divBdr>
    </w:div>
    <w:div w:id="299655145">
      <w:bodyDiv w:val="1"/>
      <w:marLeft w:val="0"/>
      <w:marRight w:val="0"/>
      <w:marTop w:val="0"/>
      <w:marBottom w:val="0"/>
      <w:divBdr>
        <w:top w:val="none" w:sz="0" w:space="0" w:color="auto"/>
        <w:left w:val="none" w:sz="0" w:space="0" w:color="auto"/>
        <w:bottom w:val="none" w:sz="0" w:space="0" w:color="auto"/>
        <w:right w:val="none" w:sz="0" w:space="0" w:color="auto"/>
      </w:divBdr>
    </w:div>
    <w:div w:id="302272768">
      <w:bodyDiv w:val="1"/>
      <w:marLeft w:val="0"/>
      <w:marRight w:val="0"/>
      <w:marTop w:val="0"/>
      <w:marBottom w:val="0"/>
      <w:divBdr>
        <w:top w:val="none" w:sz="0" w:space="0" w:color="auto"/>
        <w:left w:val="none" w:sz="0" w:space="0" w:color="auto"/>
        <w:bottom w:val="none" w:sz="0" w:space="0" w:color="auto"/>
        <w:right w:val="none" w:sz="0" w:space="0" w:color="auto"/>
      </w:divBdr>
    </w:div>
    <w:div w:id="302346742">
      <w:bodyDiv w:val="1"/>
      <w:marLeft w:val="0"/>
      <w:marRight w:val="0"/>
      <w:marTop w:val="0"/>
      <w:marBottom w:val="0"/>
      <w:divBdr>
        <w:top w:val="none" w:sz="0" w:space="0" w:color="auto"/>
        <w:left w:val="none" w:sz="0" w:space="0" w:color="auto"/>
        <w:bottom w:val="none" w:sz="0" w:space="0" w:color="auto"/>
        <w:right w:val="none" w:sz="0" w:space="0" w:color="auto"/>
      </w:divBdr>
    </w:div>
    <w:div w:id="305479210">
      <w:bodyDiv w:val="1"/>
      <w:marLeft w:val="0"/>
      <w:marRight w:val="0"/>
      <w:marTop w:val="0"/>
      <w:marBottom w:val="0"/>
      <w:divBdr>
        <w:top w:val="none" w:sz="0" w:space="0" w:color="auto"/>
        <w:left w:val="none" w:sz="0" w:space="0" w:color="auto"/>
        <w:bottom w:val="none" w:sz="0" w:space="0" w:color="auto"/>
        <w:right w:val="none" w:sz="0" w:space="0" w:color="auto"/>
      </w:divBdr>
    </w:div>
    <w:div w:id="305549679">
      <w:bodyDiv w:val="1"/>
      <w:marLeft w:val="0"/>
      <w:marRight w:val="0"/>
      <w:marTop w:val="0"/>
      <w:marBottom w:val="0"/>
      <w:divBdr>
        <w:top w:val="none" w:sz="0" w:space="0" w:color="auto"/>
        <w:left w:val="none" w:sz="0" w:space="0" w:color="auto"/>
        <w:bottom w:val="none" w:sz="0" w:space="0" w:color="auto"/>
        <w:right w:val="none" w:sz="0" w:space="0" w:color="auto"/>
      </w:divBdr>
    </w:div>
    <w:div w:id="305596092">
      <w:bodyDiv w:val="1"/>
      <w:marLeft w:val="0"/>
      <w:marRight w:val="0"/>
      <w:marTop w:val="0"/>
      <w:marBottom w:val="0"/>
      <w:divBdr>
        <w:top w:val="none" w:sz="0" w:space="0" w:color="auto"/>
        <w:left w:val="none" w:sz="0" w:space="0" w:color="auto"/>
        <w:bottom w:val="none" w:sz="0" w:space="0" w:color="auto"/>
        <w:right w:val="none" w:sz="0" w:space="0" w:color="auto"/>
      </w:divBdr>
    </w:div>
    <w:div w:id="308948604">
      <w:bodyDiv w:val="1"/>
      <w:marLeft w:val="0"/>
      <w:marRight w:val="0"/>
      <w:marTop w:val="0"/>
      <w:marBottom w:val="0"/>
      <w:divBdr>
        <w:top w:val="none" w:sz="0" w:space="0" w:color="auto"/>
        <w:left w:val="none" w:sz="0" w:space="0" w:color="auto"/>
        <w:bottom w:val="none" w:sz="0" w:space="0" w:color="auto"/>
        <w:right w:val="none" w:sz="0" w:space="0" w:color="auto"/>
      </w:divBdr>
    </w:div>
    <w:div w:id="316691255">
      <w:bodyDiv w:val="1"/>
      <w:marLeft w:val="0"/>
      <w:marRight w:val="0"/>
      <w:marTop w:val="0"/>
      <w:marBottom w:val="0"/>
      <w:divBdr>
        <w:top w:val="none" w:sz="0" w:space="0" w:color="auto"/>
        <w:left w:val="none" w:sz="0" w:space="0" w:color="auto"/>
        <w:bottom w:val="none" w:sz="0" w:space="0" w:color="auto"/>
        <w:right w:val="none" w:sz="0" w:space="0" w:color="auto"/>
      </w:divBdr>
    </w:div>
    <w:div w:id="316963044">
      <w:bodyDiv w:val="1"/>
      <w:marLeft w:val="0"/>
      <w:marRight w:val="0"/>
      <w:marTop w:val="0"/>
      <w:marBottom w:val="0"/>
      <w:divBdr>
        <w:top w:val="none" w:sz="0" w:space="0" w:color="auto"/>
        <w:left w:val="none" w:sz="0" w:space="0" w:color="auto"/>
        <w:bottom w:val="none" w:sz="0" w:space="0" w:color="auto"/>
        <w:right w:val="none" w:sz="0" w:space="0" w:color="auto"/>
      </w:divBdr>
    </w:div>
    <w:div w:id="317272495">
      <w:bodyDiv w:val="1"/>
      <w:marLeft w:val="0"/>
      <w:marRight w:val="0"/>
      <w:marTop w:val="0"/>
      <w:marBottom w:val="0"/>
      <w:divBdr>
        <w:top w:val="none" w:sz="0" w:space="0" w:color="auto"/>
        <w:left w:val="none" w:sz="0" w:space="0" w:color="auto"/>
        <w:bottom w:val="none" w:sz="0" w:space="0" w:color="auto"/>
        <w:right w:val="none" w:sz="0" w:space="0" w:color="auto"/>
      </w:divBdr>
    </w:div>
    <w:div w:id="317343011">
      <w:bodyDiv w:val="1"/>
      <w:marLeft w:val="0"/>
      <w:marRight w:val="0"/>
      <w:marTop w:val="0"/>
      <w:marBottom w:val="0"/>
      <w:divBdr>
        <w:top w:val="none" w:sz="0" w:space="0" w:color="auto"/>
        <w:left w:val="none" w:sz="0" w:space="0" w:color="auto"/>
        <w:bottom w:val="none" w:sz="0" w:space="0" w:color="auto"/>
        <w:right w:val="none" w:sz="0" w:space="0" w:color="auto"/>
      </w:divBdr>
    </w:div>
    <w:div w:id="318507957">
      <w:bodyDiv w:val="1"/>
      <w:marLeft w:val="0"/>
      <w:marRight w:val="0"/>
      <w:marTop w:val="0"/>
      <w:marBottom w:val="0"/>
      <w:divBdr>
        <w:top w:val="none" w:sz="0" w:space="0" w:color="auto"/>
        <w:left w:val="none" w:sz="0" w:space="0" w:color="auto"/>
        <w:bottom w:val="none" w:sz="0" w:space="0" w:color="auto"/>
        <w:right w:val="none" w:sz="0" w:space="0" w:color="auto"/>
      </w:divBdr>
    </w:div>
    <w:div w:id="318726664">
      <w:bodyDiv w:val="1"/>
      <w:marLeft w:val="0"/>
      <w:marRight w:val="0"/>
      <w:marTop w:val="0"/>
      <w:marBottom w:val="0"/>
      <w:divBdr>
        <w:top w:val="none" w:sz="0" w:space="0" w:color="auto"/>
        <w:left w:val="none" w:sz="0" w:space="0" w:color="auto"/>
        <w:bottom w:val="none" w:sz="0" w:space="0" w:color="auto"/>
        <w:right w:val="none" w:sz="0" w:space="0" w:color="auto"/>
      </w:divBdr>
    </w:div>
    <w:div w:id="321782514">
      <w:bodyDiv w:val="1"/>
      <w:marLeft w:val="0"/>
      <w:marRight w:val="0"/>
      <w:marTop w:val="0"/>
      <w:marBottom w:val="0"/>
      <w:divBdr>
        <w:top w:val="none" w:sz="0" w:space="0" w:color="auto"/>
        <w:left w:val="none" w:sz="0" w:space="0" w:color="auto"/>
        <w:bottom w:val="none" w:sz="0" w:space="0" w:color="auto"/>
        <w:right w:val="none" w:sz="0" w:space="0" w:color="auto"/>
      </w:divBdr>
    </w:div>
    <w:div w:id="322899335">
      <w:bodyDiv w:val="1"/>
      <w:marLeft w:val="0"/>
      <w:marRight w:val="0"/>
      <w:marTop w:val="0"/>
      <w:marBottom w:val="0"/>
      <w:divBdr>
        <w:top w:val="none" w:sz="0" w:space="0" w:color="auto"/>
        <w:left w:val="none" w:sz="0" w:space="0" w:color="auto"/>
        <w:bottom w:val="none" w:sz="0" w:space="0" w:color="auto"/>
        <w:right w:val="none" w:sz="0" w:space="0" w:color="auto"/>
      </w:divBdr>
    </w:div>
    <w:div w:id="327096587">
      <w:bodyDiv w:val="1"/>
      <w:marLeft w:val="0"/>
      <w:marRight w:val="0"/>
      <w:marTop w:val="0"/>
      <w:marBottom w:val="0"/>
      <w:divBdr>
        <w:top w:val="none" w:sz="0" w:space="0" w:color="auto"/>
        <w:left w:val="none" w:sz="0" w:space="0" w:color="auto"/>
        <w:bottom w:val="none" w:sz="0" w:space="0" w:color="auto"/>
        <w:right w:val="none" w:sz="0" w:space="0" w:color="auto"/>
      </w:divBdr>
    </w:div>
    <w:div w:id="327371551">
      <w:bodyDiv w:val="1"/>
      <w:marLeft w:val="0"/>
      <w:marRight w:val="0"/>
      <w:marTop w:val="0"/>
      <w:marBottom w:val="0"/>
      <w:divBdr>
        <w:top w:val="none" w:sz="0" w:space="0" w:color="auto"/>
        <w:left w:val="none" w:sz="0" w:space="0" w:color="auto"/>
        <w:bottom w:val="none" w:sz="0" w:space="0" w:color="auto"/>
        <w:right w:val="none" w:sz="0" w:space="0" w:color="auto"/>
      </w:divBdr>
    </w:div>
    <w:div w:id="327830696">
      <w:bodyDiv w:val="1"/>
      <w:marLeft w:val="0"/>
      <w:marRight w:val="0"/>
      <w:marTop w:val="0"/>
      <w:marBottom w:val="0"/>
      <w:divBdr>
        <w:top w:val="none" w:sz="0" w:space="0" w:color="auto"/>
        <w:left w:val="none" w:sz="0" w:space="0" w:color="auto"/>
        <w:bottom w:val="none" w:sz="0" w:space="0" w:color="auto"/>
        <w:right w:val="none" w:sz="0" w:space="0" w:color="auto"/>
      </w:divBdr>
    </w:div>
    <w:div w:id="330452662">
      <w:bodyDiv w:val="1"/>
      <w:marLeft w:val="0"/>
      <w:marRight w:val="0"/>
      <w:marTop w:val="0"/>
      <w:marBottom w:val="0"/>
      <w:divBdr>
        <w:top w:val="none" w:sz="0" w:space="0" w:color="auto"/>
        <w:left w:val="none" w:sz="0" w:space="0" w:color="auto"/>
        <w:bottom w:val="none" w:sz="0" w:space="0" w:color="auto"/>
        <w:right w:val="none" w:sz="0" w:space="0" w:color="auto"/>
      </w:divBdr>
    </w:div>
    <w:div w:id="331183943">
      <w:bodyDiv w:val="1"/>
      <w:marLeft w:val="0"/>
      <w:marRight w:val="0"/>
      <w:marTop w:val="0"/>
      <w:marBottom w:val="0"/>
      <w:divBdr>
        <w:top w:val="none" w:sz="0" w:space="0" w:color="auto"/>
        <w:left w:val="none" w:sz="0" w:space="0" w:color="auto"/>
        <w:bottom w:val="none" w:sz="0" w:space="0" w:color="auto"/>
        <w:right w:val="none" w:sz="0" w:space="0" w:color="auto"/>
      </w:divBdr>
    </w:div>
    <w:div w:id="334890262">
      <w:bodyDiv w:val="1"/>
      <w:marLeft w:val="0"/>
      <w:marRight w:val="0"/>
      <w:marTop w:val="0"/>
      <w:marBottom w:val="0"/>
      <w:divBdr>
        <w:top w:val="none" w:sz="0" w:space="0" w:color="auto"/>
        <w:left w:val="none" w:sz="0" w:space="0" w:color="auto"/>
        <w:bottom w:val="none" w:sz="0" w:space="0" w:color="auto"/>
        <w:right w:val="none" w:sz="0" w:space="0" w:color="auto"/>
      </w:divBdr>
    </w:div>
    <w:div w:id="343941900">
      <w:bodyDiv w:val="1"/>
      <w:marLeft w:val="0"/>
      <w:marRight w:val="0"/>
      <w:marTop w:val="0"/>
      <w:marBottom w:val="0"/>
      <w:divBdr>
        <w:top w:val="none" w:sz="0" w:space="0" w:color="auto"/>
        <w:left w:val="none" w:sz="0" w:space="0" w:color="auto"/>
        <w:bottom w:val="none" w:sz="0" w:space="0" w:color="auto"/>
        <w:right w:val="none" w:sz="0" w:space="0" w:color="auto"/>
      </w:divBdr>
    </w:div>
    <w:div w:id="350453590">
      <w:bodyDiv w:val="1"/>
      <w:marLeft w:val="0"/>
      <w:marRight w:val="0"/>
      <w:marTop w:val="0"/>
      <w:marBottom w:val="0"/>
      <w:divBdr>
        <w:top w:val="none" w:sz="0" w:space="0" w:color="auto"/>
        <w:left w:val="none" w:sz="0" w:space="0" w:color="auto"/>
        <w:bottom w:val="none" w:sz="0" w:space="0" w:color="auto"/>
        <w:right w:val="none" w:sz="0" w:space="0" w:color="auto"/>
      </w:divBdr>
    </w:div>
    <w:div w:id="350687901">
      <w:bodyDiv w:val="1"/>
      <w:marLeft w:val="0"/>
      <w:marRight w:val="0"/>
      <w:marTop w:val="0"/>
      <w:marBottom w:val="0"/>
      <w:divBdr>
        <w:top w:val="none" w:sz="0" w:space="0" w:color="auto"/>
        <w:left w:val="none" w:sz="0" w:space="0" w:color="auto"/>
        <w:bottom w:val="none" w:sz="0" w:space="0" w:color="auto"/>
        <w:right w:val="none" w:sz="0" w:space="0" w:color="auto"/>
      </w:divBdr>
    </w:div>
    <w:div w:id="352079246">
      <w:bodyDiv w:val="1"/>
      <w:marLeft w:val="0"/>
      <w:marRight w:val="0"/>
      <w:marTop w:val="0"/>
      <w:marBottom w:val="0"/>
      <w:divBdr>
        <w:top w:val="none" w:sz="0" w:space="0" w:color="auto"/>
        <w:left w:val="none" w:sz="0" w:space="0" w:color="auto"/>
        <w:bottom w:val="none" w:sz="0" w:space="0" w:color="auto"/>
        <w:right w:val="none" w:sz="0" w:space="0" w:color="auto"/>
      </w:divBdr>
    </w:div>
    <w:div w:id="353965687">
      <w:bodyDiv w:val="1"/>
      <w:marLeft w:val="0"/>
      <w:marRight w:val="0"/>
      <w:marTop w:val="0"/>
      <w:marBottom w:val="0"/>
      <w:divBdr>
        <w:top w:val="none" w:sz="0" w:space="0" w:color="auto"/>
        <w:left w:val="none" w:sz="0" w:space="0" w:color="auto"/>
        <w:bottom w:val="none" w:sz="0" w:space="0" w:color="auto"/>
        <w:right w:val="none" w:sz="0" w:space="0" w:color="auto"/>
      </w:divBdr>
    </w:div>
    <w:div w:id="360201946">
      <w:bodyDiv w:val="1"/>
      <w:marLeft w:val="0"/>
      <w:marRight w:val="0"/>
      <w:marTop w:val="0"/>
      <w:marBottom w:val="0"/>
      <w:divBdr>
        <w:top w:val="none" w:sz="0" w:space="0" w:color="auto"/>
        <w:left w:val="none" w:sz="0" w:space="0" w:color="auto"/>
        <w:bottom w:val="none" w:sz="0" w:space="0" w:color="auto"/>
        <w:right w:val="none" w:sz="0" w:space="0" w:color="auto"/>
      </w:divBdr>
    </w:div>
    <w:div w:id="360784461">
      <w:bodyDiv w:val="1"/>
      <w:marLeft w:val="0"/>
      <w:marRight w:val="0"/>
      <w:marTop w:val="0"/>
      <w:marBottom w:val="0"/>
      <w:divBdr>
        <w:top w:val="none" w:sz="0" w:space="0" w:color="auto"/>
        <w:left w:val="none" w:sz="0" w:space="0" w:color="auto"/>
        <w:bottom w:val="none" w:sz="0" w:space="0" w:color="auto"/>
        <w:right w:val="none" w:sz="0" w:space="0" w:color="auto"/>
      </w:divBdr>
    </w:div>
    <w:div w:id="361171036">
      <w:bodyDiv w:val="1"/>
      <w:marLeft w:val="0"/>
      <w:marRight w:val="0"/>
      <w:marTop w:val="0"/>
      <w:marBottom w:val="0"/>
      <w:divBdr>
        <w:top w:val="none" w:sz="0" w:space="0" w:color="auto"/>
        <w:left w:val="none" w:sz="0" w:space="0" w:color="auto"/>
        <w:bottom w:val="none" w:sz="0" w:space="0" w:color="auto"/>
        <w:right w:val="none" w:sz="0" w:space="0" w:color="auto"/>
      </w:divBdr>
    </w:div>
    <w:div w:id="362748118">
      <w:bodyDiv w:val="1"/>
      <w:marLeft w:val="0"/>
      <w:marRight w:val="0"/>
      <w:marTop w:val="0"/>
      <w:marBottom w:val="0"/>
      <w:divBdr>
        <w:top w:val="none" w:sz="0" w:space="0" w:color="auto"/>
        <w:left w:val="none" w:sz="0" w:space="0" w:color="auto"/>
        <w:bottom w:val="none" w:sz="0" w:space="0" w:color="auto"/>
        <w:right w:val="none" w:sz="0" w:space="0" w:color="auto"/>
      </w:divBdr>
    </w:div>
    <w:div w:id="363097430">
      <w:bodyDiv w:val="1"/>
      <w:marLeft w:val="0"/>
      <w:marRight w:val="0"/>
      <w:marTop w:val="0"/>
      <w:marBottom w:val="0"/>
      <w:divBdr>
        <w:top w:val="none" w:sz="0" w:space="0" w:color="auto"/>
        <w:left w:val="none" w:sz="0" w:space="0" w:color="auto"/>
        <w:bottom w:val="none" w:sz="0" w:space="0" w:color="auto"/>
        <w:right w:val="none" w:sz="0" w:space="0" w:color="auto"/>
      </w:divBdr>
    </w:div>
    <w:div w:id="363604064">
      <w:bodyDiv w:val="1"/>
      <w:marLeft w:val="0"/>
      <w:marRight w:val="0"/>
      <w:marTop w:val="0"/>
      <w:marBottom w:val="0"/>
      <w:divBdr>
        <w:top w:val="none" w:sz="0" w:space="0" w:color="auto"/>
        <w:left w:val="none" w:sz="0" w:space="0" w:color="auto"/>
        <w:bottom w:val="none" w:sz="0" w:space="0" w:color="auto"/>
        <w:right w:val="none" w:sz="0" w:space="0" w:color="auto"/>
      </w:divBdr>
    </w:div>
    <w:div w:id="370154962">
      <w:bodyDiv w:val="1"/>
      <w:marLeft w:val="0"/>
      <w:marRight w:val="0"/>
      <w:marTop w:val="0"/>
      <w:marBottom w:val="0"/>
      <w:divBdr>
        <w:top w:val="none" w:sz="0" w:space="0" w:color="auto"/>
        <w:left w:val="none" w:sz="0" w:space="0" w:color="auto"/>
        <w:bottom w:val="none" w:sz="0" w:space="0" w:color="auto"/>
        <w:right w:val="none" w:sz="0" w:space="0" w:color="auto"/>
      </w:divBdr>
    </w:div>
    <w:div w:id="372384689">
      <w:bodyDiv w:val="1"/>
      <w:marLeft w:val="0"/>
      <w:marRight w:val="0"/>
      <w:marTop w:val="0"/>
      <w:marBottom w:val="0"/>
      <w:divBdr>
        <w:top w:val="none" w:sz="0" w:space="0" w:color="auto"/>
        <w:left w:val="none" w:sz="0" w:space="0" w:color="auto"/>
        <w:bottom w:val="none" w:sz="0" w:space="0" w:color="auto"/>
        <w:right w:val="none" w:sz="0" w:space="0" w:color="auto"/>
      </w:divBdr>
    </w:div>
    <w:div w:id="373234874">
      <w:bodyDiv w:val="1"/>
      <w:marLeft w:val="0"/>
      <w:marRight w:val="0"/>
      <w:marTop w:val="0"/>
      <w:marBottom w:val="0"/>
      <w:divBdr>
        <w:top w:val="none" w:sz="0" w:space="0" w:color="auto"/>
        <w:left w:val="none" w:sz="0" w:space="0" w:color="auto"/>
        <w:bottom w:val="none" w:sz="0" w:space="0" w:color="auto"/>
        <w:right w:val="none" w:sz="0" w:space="0" w:color="auto"/>
      </w:divBdr>
    </w:div>
    <w:div w:id="373694397">
      <w:bodyDiv w:val="1"/>
      <w:marLeft w:val="0"/>
      <w:marRight w:val="0"/>
      <w:marTop w:val="0"/>
      <w:marBottom w:val="0"/>
      <w:divBdr>
        <w:top w:val="none" w:sz="0" w:space="0" w:color="auto"/>
        <w:left w:val="none" w:sz="0" w:space="0" w:color="auto"/>
        <w:bottom w:val="none" w:sz="0" w:space="0" w:color="auto"/>
        <w:right w:val="none" w:sz="0" w:space="0" w:color="auto"/>
      </w:divBdr>
    </w:div>
    <w:div w:id="375931849">
      <w:bodyDiv w:val="1"/>
      <w:marLeft w:val="0"/>
      <w:marRight w:val="0"/>
      <w:marTop w:val="0"/>
      <w:marBottom w:val="0"/>
      <w:divBdr>
        <w:top w:val="none" w:sz="0" w:space="0" w:color="auto"/>
        <w:left w:val="none" w:sz="0" w:space="0" w:color="auto"/>
        <w:bottom w:val="none" w:sz="0" w:space="0" w:color="auto"/>
        <w:right w:val="none" w:sz="0" w:space="0" w:color="auto"/>
      </w:divBdr>
    </w:div>
    <w:div w:id="378012241">
      <w:bodyDiv w:val="1"/>
      <w:marLeft w:val="0"/>
      <w:marRight w:val="0"/>
      <w:marTop w:val="0"/>
      <w:marBottom w:val="0"/>
      <w:divBdr>
        <w:top w:val="none" w:sz="0" w:space="0" w:color="auto"/>
        <w:left w:val="none" w:sz="0" w:space="0" w:color="auto"/>
        <w:bottom w:val="none" w:sz="0" w:space="0" w:color="auto"/>
        <w:right w:val="none" w:sz="0" w:space="0" w:color="auto"/>
      </w:divBdr>
    </w:div>
    <w:div w:id="378209419">
      <w:bodyDiv w:val="1"/>
      <w:marLeft w:val="0"/>
      <w:marRight w:val="0"/>
      <w:marTop w:val="0"/>
      <w:marBottom w:val="0"/>
      <w:divBdr>
        <w:top w:val="none" w:sz="0" w:space="0" w:color="auto"/>
        <w:left w:val="none" w:sz="0" w:space="0" w:color="auto"/>
        <w:bottom w:val="none" w:sz="0" w:space="0" w:color="auto"/>
        <w:right w:val="none" w:sz="0" w:space="0" w:color="auto"/>
      </w:divBdr>
    </w:div>
    <w:div w:id="380248336">
      <w:bodyDiv w:val="1"/>
      <w:marLeft w:val="0"/>
      <w:marRight w:val="0"/>
      <w:marTop w:val="0"/>
      <w:marBottom w:val="0"/>
      <w:divBdr>
        <w:top w:val="none" w:sz="0" w:space="0" w:color="auto"/>
        <w:left w:val="none" w:sz="0" w:space="0" w:color="auto"/>
        <w:bottom w:val="none" w:sz="0" w:space="0" w:color="auto"/>
        <w:right w:val="none" w:sz="0" w:space="0" w:color="auto"/>
      </w:divBdr>
    </w:div>
    <w:div w:id="380253473">
      <w:bodyDiv w:val="1"/>
      <w:marLeft w:val="0"/>
      <w:marRight w:val="0"/>
      <w:marTop w:val="0"/>
      <w:marBottom w:val="0"/>
      <w:divBdr>
        <w:top w:val="none" w:sz="0" w:space="0" w:color="auto"/>
        <w:left w:val="none" w:sz="0" w:space="0" w:color="auto"/>
        <w:bottom w:val="none" w:sz="0" w:space="0" w:color="auto"/>
        <w:right w:val="none" w:sz="0" w:space="0" w:color="auto"/>
      </w:divBdr>
    </w:div>
    <w:div w:id="382562003">
      <w:bodyDiv w:val="1"/>
      <w:marLeft w:val="0"/>
      <w:marRight w:val="0"/>
      <w:marTop w:val="0"/>
      <w:marBottom w:val="0"/>
      <w:divBdr>
        <w:top w:val="none" w:sz="0" w:space="0" w:color="auto"/>
        <w:left w:val="none" w:sz="0" w:space="0" w:color="auto"/>
        <w:bottom w:val="none" w:sz="0" w:space="0" w:color="auto"/>
        <w:right w:val="none" w:sz="0" w:space="0" w:color="auto"/>
      </w:divBdr>
    </w:div>
    <w:div w:id="382876952">
      <w:bodyDiv w:val="1"/>
      <w:marLeft w:val="0"/>
      <w:marRight w:val="0"/>
      <w:marTop w:val="0"/>
      <w:marBottom w:val="0"/>
      <w:divBdr>
        <w:top w:val="none" w:sz="0" w:space="0" w:color="auto"/>
        <w:left w:val="none" w:sz="0" w:space="0" w:color="auto"/>
        <w:bottom w:val="none" w:sz="0" w:space="0" w:color="auto"/>
        <w:right w:val="none" w:sz="0" w:space="0" w:color="auto"/>
      </w:divBdr>
    </w:div>
    <w:div w:id="391582180">
      <w:bodyDiv w:val="1"/>
      <w:marLeft w:val="0"/>
      <w:marRight w:val="0"/>
      <w:marTop w:val="0"/>
      <w:marBottom w:val="0"/>
      <w:divBdr>
        <w:top w:val="none" w:sz="0" w:space="0" w:color="auto"/>
        <w:left w:val="none" w:sz="0" w:space="0" w:color="auto"/>
        <w:bottom w:val="none" w:sz="0" w:space="0" w:color="auto"/>
        <w:right w:val="none" w:sz="0" w:space="0" w:color="auto"/>
      </w:divBdr>
    </w:div>
    <w:div w:id="391655499">
      <w:bodyDiv w:val="1"/>
      <w:marLeft w:val="0"/>
      <w:marRight w:val="0"/>
      <w:marTop w:val="0"/>
      <w:marBottom w:val="0"/>
      <w:divBdr>
        <w:top w:val="none" w:sz="0" w:space="0" w:color="auto"/>
        <w:left w:val="none" w:sz="0" w:space="0" w:color="auto"/>
        <w:bottom w:val="none" w:sz="0" w:space="0" w:color="auto"/>
        <w:right w:val="none" w:sz="0" w:space="0" w:color="auto"/>
      </w:divBdr>
    </w:div>
    <w:div w:id="393237399">
      <w:bodyDiv w:val="1"/>
      <w:marLeft w:val="0"/>
      <w:marRight w:val="0"/>
      <w:marTop w:val="0"/>
      <w:marBottom w:val="0"/>
      <w:divBdr>
        <w:top w:val="none" w:sz="0" w:space="0" w:color="auto"/>
        <w:left w:val="none" w:sz="0" w:space="0" w:color="auto"/>
        <w:bottom w:val="none" w:sz="0" w:space="0" w:color="auto"/>
        <w:right w:val="none" w:sz="0" w:space="0" w:color="auto"/>
      </w:divBdr>
    </w:div>
    <w:div w:id="394280435">
      <w:bodyDiv w:val="1"/>
      <w:marLeft w:val="0"/>
      <w:marRight w:val="0"/>
      <w:marTop w:val="0"/>
      <w:marBottom w:val="0"/>
      <w:divBdr>
        <w:top w:val="none" w:sz="0" w:space="0" w:color="auto"/>
        <w:left w:val="none" w:sz="0" w:space="0" w:color="auto"/>
        <w:bottom w:val="none" w:sz="0" w:space="0" w:color="auto"/>
        <w:right w:val="none" w:sz="0" w:space="0" w:color="auto"/>
      </w:divBdr>
    </w:div>
    <w:div w:id="394818893">
      <w:bodyDiv w:val="1"/>
      <w:marLeft w:val="0"/>
      <w:marRight w:val="0"/>
      <w:marTop w:val="0"/>
      <w:marBottom w:val="0"/>
      <w:divBdr>
        <w:top w:val="none" w:sz="0" w:space="0" w:color="auto"/>
        <w:left w:val="none" w:sz="0" w:space="0" w:color="auto"/>
        <w:bottom w:val="none" w:sz="0" w:space="0" w:color="auto"/>
        <w:right w:val="none" w:sz="0" w:space="0" w:color="auto"/>
      </w:divBdr>
    </w:div>
    <w:div w:id="395054813">
      <w:bodyDiv w:val="1"/>
      <w:marLeft w:val="0"/>
      <w:marRight w:val="0"/>
      <w:marTop w:val="0"/>
      <w:marBottom w:val="0"/>
      <w:divBdr>
        <w:top w:val="none" w:sz="0" w:space="0" w:color="auto"/>
        <w:left w:val="none" w:sz="0" w:space="0" w:color="auto"/>
        <w:bottom w:val="none" w:sz="0" w:space="0" w:color="auto"/>
        <w:right w:val="none" w:sz="0" w:space="0" w:color="auto"/>
      </w:divBdr>
    </w:div>
    <w:div w:id="395981976">
      <w:bodyDiv w:val="1"/>
      <w:marLeft w:val="0"/>
      <w:marRight w:val="0"/>
      <w:marTop w:val="0"/>
      <w:marBottom w:val="0"/>
      <w:divBdr>
        <w:top w:val="none" w:sz="0" w:space="0" w:color="auto"/>
        <w:left w:val="none" w:sz="0" w:space="0" w:color="auto"/>
        <w:bottom w:val="none" w:sz="0" w:space="0" w:color="auto"/>
        <w:right w:val="none" w:sz="0" w:space="0" w:color="auto"/>
      </w:divBdr>
    </w:div>
    <w:div w:id="397634375">
      <w:bodyDiv w:val="1"/>
      <w:marLeft w:val="0"/>
      <w:marRight w:val="0"/>
      <w:marTop w:val="0"/>
      <w:marBottom w:val="0"/>
      <w:divBdr>
        <w:top w:val="none" w:sz="0" w:space="0" w:color="auto"/>
        <w:left w:val="none" w:sz="0" w:space="0" w:color="auto"/>
        <w:bottom w:val="none" w:sz="0" w:space="0" w:color="auto"/>
        <w:right w:val="none" w:sz="0" w:space="0" w:color="auto"/>
      </w:divBdr>
    </w:div>
    <w:div w:id="400055873">
      <w:bodyDiv w:val="1"/>
      <w:marLeft w:val="0"/>
      <w:marRight w:val="0"/>
      <w:marTop w:val="0"/>
      <w:marBottom w:val="0"/>
      <w:divBdr>
        <w:top w:val="none" w:sz="0" w:space="0" w:color="auto"/>
        <w:left w:val="none" w:sz="0" w:space="0" w:color="auto"/>
        <w:bottom w:val="none" w:sz="0" w:space="0" w:color="auto"/>
        <w:right w:val="none" w:sz="0" w:space="0" w:color="auto"/>
      </w:divBdr>
    </w:div>
    <w:div w:id="403799086">
      <w:bodyDiv w:val="1"/>
      <w:marLeft w:val="0"/>
      <w:marRight w:val="0"/>
      <w:marTop w:val="0"/>
      <w:marBottom w:val="0"/>
      <w:divBdr>
        <w:top w:val="none" w:sz="0" w:space="0" w:color="auto"/>
        <w:left w:val="none" w:sz="0" w:space="0" w:color="auto"/>
        <w:bottom w:val="none" w:sz="0" w:space="0" w:color="auto"/>
        <w:right w:val="none" w:sz="0" w:space="0" w:color="auto"/>
      </w:divBdr>
    </w:div>
    <w:div w:id="405344968">
      <w:bodyDiv w:val="1"/>
      <w:marLeft w:val="0"/>
      <w:marRight w:val="0"/>
      <w:marTop w:val="0"/>
      <w:marBottom w:val="0"/>
      <w:divBdr>
        <w:top w:val="none" w:sz="0" w:space="0" w:color="auto"/>
        <w:left w:val="none" w:sz="0" w:space="0" w:color="auto"/>
        <w:bottom w:val="none" w:sz="0" w:space="0" w:color="auto"/>
        <w:right w:val="none" w:sz="0" w:space="0" w:color="auto"/>
      </w:divBdr>
    </w:div>
    <w:div w:id="406999174">
      <w:bodyDiv w:val="1"/>
      <w:marLeft w:val="0"/>
      <w:marRight w:val="0"/>
      <w:marTop w:val="0"/>
      <w:marBottom w:val="0"/>
      <w:divBdr>
        <w:top w:val="none" w:sz="0" w:space="0" w:color="auto"/>
        <w:left w:val="none" w:sz="0" w:space="0" w:color="auto"/>
        <w:bottom w:val="none" w:sz="0" w:space="0" w:color="auto"/>
        <w:right w:val="none" w:sz="0" w:space="0" w:color="auto"/>
      </w:divBdr>
    </w:div>
    <w:div w:id="410006765">
      <w:bodyDiv w:val="1"/>
      <w:marLeft w:val="0"/>
      <w:marRight w:val="0"/>
      <w:marTop w:val="0"/>
      <w:marBottom w:val="0"/>
      <w:divBdr>
        <w:top w:val="none" w:sz="0" w:space="0" w:color="auto"/>
        <w:left w:val="none" w:sz="0" w:space="0" w:color="auto"/>
        <w:bottom w:val="none" w:sz="0" w:space="0" w:color="auto"/>
        <w:right w:val="none" w:sz="0" w:space="0" w:color="auto"/>
      </w:divBdr>
    </w:div>
    <w:div w:id="410202445">
      <w:bodyDiv w:val="1"/>
      <w:marLeft w:val="0"/>
      <w:marRight w:val="0"/>
      <w:marTop w:val="0"/>
      <w:marBottom w:val="0"/>
      <w:divBdr>
        <w:top w:val="none" w:sz="0" w:space="0" w:color="auto"/>
        <w:left w:val="none" w:sz="0" w:space="0" w:color="auto"/>
        <w:bottom w:val="none" w:sz="0" w:space="0" w:color="auto"/>
        <w:right w:val="none" w:sz="0" w:space="0" w:color="auto"/>
      </w:divBdr>
    </w:div>
    <w:div w:id="412552238">
      <w:bodyDiv w:val="1"/>
      <w:marLeft w:val="0"/>
      <w:marRight w:val="0"/>
      <w:marTop w:val="0"/>
      <w:marBottom w:val="0"/>
      <w:divBdr>
        <w:top w:val="none" w:sz="0" w:space="0" w:color="auto"/>
        <w:left w:val="none" w:sz="0" w:space="0" w:color="auto"/>
        <w:bottom w:val="none" w:sz="0" w:space="0" w:color="auto"/>
        <w:right w:val="none" w:sz="0" w:space="0" w:color="auto"/>
      </w:divBdr>
    </w:div>
    <w:div w:id="412745912">
      <w:bodyDiv w:val="1"/>
      <w:marLeft w:val="0"/>
      <w:marRight w:val="0"/>
      <w:marTop w:val="0"/>
      <w:marBottom w:val="0"/>
      <w:divBdr>
        <w:top w:val="none" w:sz="0" w:space="0" w:color="auto"/>
        <w:left w:val="none" w:sz="0" w:space="0" w:color="auto"/>
        <w:bottom w:val="none" w:sz="0" w:space="0" w:color="auto"/>
        <w:right w:val="none" w:sz="0" w:space="0" w:color="auto"/>
      </w:divBdr>
    </w:div>
    <w:div w:id="416093970">
      <w:bodyDiv w:val="1"/>
      <w:marLeft w:val="0"/>
      <w:marRight w:val="0"/>
      <w:marTop w:val="0"/>
      <w:marBottom w:val="0"/>
      <w:divBdr>
        <w:top w:val="none" w:sz="0" w:space="0" w:color="auto"/>
        <w:left w:val="none" w:sz="0" w:space="0" w:color="auto"/>
        <w:bottom w:val="none" w:sz="0" w:space="0" w:color="auto"/>
        <w:right w:val="none" w:sz="0" w:space="0" w:color="auto"/>
      </w:divBdr>
    </w:div>
    <w:div w:id="421072050">
      <w:bodyDiv w:val="1"/>
      <w:marLeft w:val="0"/>
      <w:marRight w:val="0"/>
      <w:marTop w:val="0"/>
      <w:marBottom w:val="0"/>
      <w:divBdr>
        <w:top w:val="none" w:sz="0" w:space="0" w:color="auto"/>
        <w:left w:val="none" w:sz="0" w:space="0" w:color="auto"/>
        <w:bottom w:val="none" w:sz="0" w:space="0" w:color="auto"/>
        <w:right w:val="none" w:sz="0" w:space="0" w:color="auto"/>
      </w:divBdr>
    </w:div>
    <w:div w:id="421997230">
      <w:bodyDiv w:val="1"/>
      <w:marLeft w:val="0"/>
      <w:marRight w:val="0"/>
      <w:marTop w:val="0"/>
      <w:marBottom w:val="0"/>
      <w:divBdr>
        <w:top w:val="none" w:sz="0" w:space="0" w:color="auto"/>
        <w:left w:val="none" w:sz="0" w:space="0" w:color="auto"/>
        <w:bottom w:val="none" w:sz="0" w:space="0" w:color="auto"/>
        <w:right w:val="none" w:sz="0" w:space="0" w:color="auto"/>
      </w:divBdr>
    </w:div>
    <w:div w:id="422530133">
      <w:bodyDiv w:val="1"/>
      <w:marLeft w:val="0"/>
      <w:marRight w:val="0"/>
      <w:marTop w:val="0"/>
      <w:marBottom w:val="0"/>
      <w:divBdr>
        <w:top w:val="none" w:sz="0" w:space="0" w:color="auto"/>
        <w:left w:val="none" w:sz="0" w:space="0" w:color="auto"/>
        <w:bottom w:val="none" w:sz="0" w:space="0" w:color="auto"/>
        <w:right w:val="none" w:sz="0" w:space="0" w:color="auto"/>
      </w:divBdr>
    </w:div>
    <w:div w:id="429862727">
      <w:bodyDiv w:val="1"/>
      <w:marLeft w:val="0"/>
      <w:marRight w:val="0"/>
      <w:marTop w:val="0"/>
      <w:marBottom w:val="0"/>
      <w:divBdr>
        <w:top w:val="none" w:sz="0" w:space="0" w:color="auto"/>
        <w:left w:val="none" w:sz="0" w:space="0" w:color="auto"/>
        <w:bottom w:val="none" w:sz="0" w:space="0" w:color="auto"/>
        <w:right w:val="none" w:sz="0" w:space="0" w:color="auto"/>
      </w:divBdr>
    </w:div>
    <w:div w:id="431973395">
      <w:bodyDiv w:val="1"/>
      <w:marLeft w:val="0"/>
      <w:marRight w:val="0"/>
      <w:marTop w:val="0"/>
      <w:marBottom w:val="0"/>
      <w:divBdr>
        <w:top w:val="none" w:sz="0" w:space="0" w:color="auto"/>
        <w:left w:val="none" w:sz="0" w:space="0" w:color="auto"/>
        <w:bottom w:val="none" w:sz="0" w:space="0" w:color="auto"/>
        <w:right w:val="none" w:sz="0" w:space="0" w:color="auto"/>
      </w:divBdr>
    </w:div>
    <w:div w:id="436557661">
      <w:bodyDiv w:val="1"/>
      <w:marLeft w:val="0"/>
      <w:marRight w:val="0"/>
      <w:marTop w:val="0"/>
      <w:marBottom w:val="0"/>
      <w:divBdr>
        <w:top w:val="none" w:sz="0" w:space="0" w:color="auto"/>
        <w:left w:val="none" w:sz="0" w:space="0" w:color="auto"/>
        <w:bottom w:val="none" w:sz="0" w:space="0" w:color="auto"/>
        <w:right w:val="none" w:sz="0" w:space="0" w:color="auto"/>
      </w:divBdr>
    </w:div>
    <w:div w:id="438374692">
      <w:bodyDiv w:val="1"/>
      <w:marLeft w:val="0"/>
      <w:marRight w:val="0"/>
      <w:marTop w:val="0"/>
      <w:marBottom w:val="0"/>
      <w:divBdr>
        <w:top w:val="none" w:sz="0" w:space="0" w:color="auto"/>
        <w:left w:val="none" w:sz="0" w:space="0" w:color="auto"/>
        <w:bottom w:val="none" w:sz="0" w:space="0" w:color="auto"/>
        <w:right w:val="none" w:sz="0" w:space="0" w:color="auto"/>
      </w:divBdr>
    </w:div>
    <w:div w:id="444934550">
      <w:bodyDiv w:val="1"/>
      <w:marLeft w:val="0"/>
      <w:marRight w:val="0"/>
      <w:marTop w:val="0"/>
      <w:marBottom w:val="0"/>
      <w:divBdr>
        <w:top w:val="none" w:sz="0" w:space="0" w:color="auto"/>
        <w:left w:val="none" w:sz="0" w:space="0" w:color="auto"/>
        <w:bottom w:val="none" w:sz="0" w:space="0" w:color="auto"/>
        <w:right w:val="none" w:sz="0" w:space="0" w:color="auto"/>
      </w:divBdr>
    </w:div>
    <w:div w:id="454521110">
      <w:bodyDiv w:val="1"/>
      <w:marLeft w:val="0"/>
      <w:marRight w:val="0"/>
      <w:marTop w:val="0"/>
      <w:marBottom w:val="0"/>
      <w:divBdr>
        <w:top w:val="none" w:sz="0" w:space="0" w:color="auto"/>
        <w:left w:val="none" w:sz="0" w:space="0" w:color="auto"/>
        <w:bottom w:val="none" w:sz="0" w:space="0" w:color="auto"/>
        <w:right w:val="none" w:sz="0" w:space="0" w:color="auto"/>
      </w:divBdr>
    </w:div>
    <w:div w:id="464276914">
      <w:bodyDiv w:val="1"/>
      <w:marLeft w:val="0"/>
      <w:marRight w:val="0"/>
      <w:marTop w:val="0"/>
      <w:marBottom w:val="0"/>
      <w:divBdr>
        <w:top w:val="none" w:sz="0" w:space="0" w:color="auto"/>
        <w:left w:val="none" w:sz="0" w:space="0" w:color="auto"/>
        <w:bottom w:val="none" w:sz="0" w:space="0" w:color="auto"/>
        <w:right w:val="none" w:sz="0" w:space="0" w:color="auto"/>
      </w:divBdr>
    </w:div>
    <w:div w:id="466896506">
      <w:bodyDiv w:val="1"/>
      <w:marLeft w:val="0"/>
      <w:marRight w:val="0"/>
      <w:marTop w:val="0"/>
      <w:marBottom w:val="0"/>
      <w:divBdr>
        <w:top w:val="none" w:sz="0" w:space="0" w:color="auto"/>
        <w:left w:val="none" w:sz="0" w:space="0" w:color="auto"/>
        <w:bottom w:val="none" w:sz="0" w:space="0" w:color="auto"/>
        <w:right w:val="none" w:sz="0" w:space="0" w:color="auto"/>
      </w:divBdr>
    </w:div>
    <w:div w:id="468717011">
      <w:bodyDiv w:val="1"/>
      <w:marLeft w:val="0"/>
      <w:marRight w:val="0"/>
      <w:marTop w:val="0"/>
      <w:marBottom w:val="0"/>
      <w:divBdr>
        <w:top w:val="none" w:sz="0" w:space="0" w:color="auto"/>
        <w:left w:val="none" w:sz="0" w:space="0" w:color="auto"/>
        <w:bottom w:val="none" w:sz="0" w:space="0" w:color="auto"/>
        <w:right w:val="none" w:sz="0" w:space="0" w:color="auto"/>
      </w:divBdr>
    </w:div>
    <w:div w:id="468866563">
      <w:bodyDiv w:val="1"/>
      <w:marLeft w:val="0"/>
      <w:marRight w:val="0"/>
      <w:marTop w:val="0"/>
      <w:marBottom w:val="0"/>
      <w:divBdr>
        <w:top w:val="none" w:sz="0" w:space="0" w:color="auto"/>
        <w:left w:val="none" w:sz="0" w:space="0" w:color="auto"/>
        <w:bottom w:val="none" w:sz="0" w:space="0" w:color="auto"/>
        <w:right w:val="none" w:sz="0" w:space="0" w:color="auto"/>
      </w:divBdr>
    </w:div>
    <w:div w:id="470288695">
      <w:bodyDiv w:val="1"/>
      <w:marLeft w:val="0"/>
      <w:marRight w:val="0"/>
      <w:marTop w:val="0"/>
      <w:marBottom w:val="0"/>
      <w:divBdr>
        <w:top w:val="none" w:sz="0" w:space="0" w:color="auto"/>
        <w:left w:val="none" w:sz="0" w:space="0" w:color="auto"/>
        <w:bottom w:val="none" w:sz="0" w:space="0" w:color="auto"/>
        <w:right w:val="none" w:sz="0" w:space="0" w:color="auto"/>
      </w:divBdr>
    </w:div>
    <w:div w:id="470289975">
      <w:bodyDiv w:val="1"/>
      <w:marLeft w:val="0"/>
      <w:marRight w:val="0"/>
      <w:marTop w:val="0"/>
      <w:marBottom w:val="0"/>
      <w:divBdr>
        <w:top w:val="none" w:sz="0" w:space="0" w:color="auto"/>
        <w:left w:val="none" w:sz="0" w:space="0" w:color="auto"/>
        <w:bottom w:val="none" w:sz="0" w:space="0" w:color="auto"/>
        <w:right w:val="none" w:sz="0" w:space="0" w:color="auto"/>
      </w:divBdr>
    </w:div>
    <w:div w:id="475225554">
      <w:bodyDiv w:val="1"/>
      <w:marLeft w:val="0"/>
      <w:marRight w:val="0"/>
      <w:marTop w:val="0"/>
      <w:marBottom w:val="0"/>
      <w:divBdr>
        <w:top w:val="none" w:sz="0" w:space="0" w:color="auto"/>
        <w:left w:val="none" w:sz="0" w:space="0" w:color="auto"/>
        <w:bottom w:val="none" w:sz="0" w:space="0" w:color="auto"/>
        <w:right w:val="none" w:sz="0" w:space="0" w:color="auto"/>
      </w:divBdr>
    </w:div>
    <w:div w:id="475995997">
      <w:bodyDiv w:val="1"/>
      <w:marLeft w:val="0"/>
      <w:marRight w:val="0"/>
      <w:marTop w:val="0"/>
      <w:marBottom w:val="0"/>
      <w:divBdr>
        <w:top w:val="none" w:sz="0" w:space="0" w:color="auto"/>
        <w:left w:val="none" w:sz="0" w:space="0" w:color="auto"/>
        <w:bottom w:val="none" w:sz="0" w:space="0" w:color="auto"/>
        <w:right w:val="none" w:sz="0" w:space="0" w:color="auto"/>
      </w:divBdr>
    </w:div>
    <w:div w:id="476537698">
      <w:bodyDiv w:val="1"/>
      <w:marLeft w:val="0"/>
      <w:marRight w:val="0"/>
      <w:marTop w:val="0"/>
      <w:marBottom w:val="0"/>
      <w:divBdr>
        <w:top w:val="none" w:sz="0" w:space="0" w:color="auto"/>
        <w:left w:val="none" w:sz="0" w:space="0" w:color="auto"/>
        <w:bottom w:val="none" w:sz="0" w:space="0" w:color="auto"/>
        <w:right w:val="none" w:sz="0" w:space="0" w:color="auto"/>
      </w:divBdr>
    </w:div>
    <w:div w:id="476804666">
      <w:bodyDiv w:val="1"/>
      <w:marLeft w:val="0"/>
      <w:marRight w:val="0"/>
      <w:marTop w:val="0"/>
      <w:marBottom w:val="0"/>
      <w:divBdr>
        <w:top w:val="none" w:sz="0" w:space="0" w:color="auto"/>
        <w:left w:val="none" w:sz="0" w:space="0" w:color="auto"/>
        <w:bottom w:val="none" w:sz="0" w:space="0" w:color="auto"/>
        <w:right w:val="none" w:sz="0" w:space="0" w:color="auto"/>
      </w:divBdr>
    </w:div>
    <w:div w:id="484787253">
      <w:bodyDiv w:val="1"/>
      <w:marLeft w:val="0"/>
      <w:marRight w:val="0"/>
      <w:marTop w:val="0"/>
      <w:marBottom w:val="0"/>
      <w:divBdr>
        <w:top w:val="none" w:sz="0" w:space="0" w:color="auto"/>
        <w:left w:val="none" w:sz="0" w:space="0" w:color="auto"/>
        <w:bottom w:val="none" w:sz="0" w:space="0" w:color="auto"/>
        <w:right w:val="none" w:sz="0" w:space="0" w:color="auto"/>
      </w:divBdr>
    </w:div>
    <w:div w:id="487090199">
      <w:bodyDiv w:val="1"/>
      <w:marLeft w:val="0"/>
      <w:marRight w:val="0"/>
      <w:marTop w:val="0"/>
      <w:marBottom w:val="0"/>
      <w:divBdr>
        <w:top w:val="none" w:sz="0" w:space="0" w:color="auto"/>
        <w:left w:val="none" w:sz="0" w:space="0" w:color="auto"/>
        <w:bottom w:val="none" w:sz="0" w:space="0" w:color="auto"/>
        <w:right w:val="none" w:sz="0" w:space="0" w:color="auto"/>
      </w:divBdr>
    </w:div>
    <w:div w:id="489249750">
      <w:bodyDiv w:val="1"/>
      <w:marLeft w:val="0"/>
      <w:marRight w:val="0"/>
      <w:marTop w:val="0"/>
      <w:marBottom w:val="0"/>
      <w:divBdr>
        <w:top w:val="none" w:sz="0" w:space="0" w:color="auto"/>
        <w:left w:val="none" w:sz="0" w:space="0" w:color="auto"/>
        <w:bottom w:val="none" w:sz="0" w:space="0" w:color="auto"/>
        <w:right w:val="none" w:sz="0" w:space="0" w:color="auto"/>
      </w:divBdr>
    </w:div>
    <w:div w:id="490146611">
      <w:bodyDiv w:val="1"/>
      <w:marLeft w:val="0"/>
      <w:marRight w:val="0"/>
      <w:marTop w:val="0"/>
      <w:marBottom w:val="0"/>
      <w:divBdr>
        <w:top w:val="none" w:sz="0" w:space="0" w:color="auto"/>
        <w:left w:val="none" w:sz="0" w:space="0" w:color="auto"/>
        <w:bottom w:val="none" w:sz="0" w:space="0" w:color="auto"/>
        <w:right w:val="none" w:sz="0" w:space="0" w:color="auto"/>
      </w:divBdr>
    </w:div>
    <w:div w:id="491802511">
      <w:bodyDiv w:val="1"/>
      <w:marLeft w:val="0"/>
      <w:marRight w:val="0"/>
      <w:marTop w:val="0"/>
      <w:marBottom w:val="0"/>
      <w:divBdr>
        <w:top w:val="none" w:sz="0" w:space="0" w:color="auto"/>
        <w:left w:val="none" w:sz="0" w:space="0" w:color="auto"/>
        <w:bottom w:val="none" w:sz="0" w:space="0" w:color="auto"/>
        <w:right w:val="none" w:sz="0" w:space="0" w:color="auto"/>
      </w:divBdr>
    </w:div>
    <w:div w:id="495221621">
      <w:bodyDiv w:val="1"/>
      <w:marLeft w:val="0"/>
      <w:marRight w:val="0"/>
      <w:marTop w:val="0"/>
      <w:marBottom w:val="0"/>
      <w:divBdr>
        <w:top w:val="none" w:sz="0" w:space="0" w:color="auto"/>
        <w:left w:val="none" w:sz="0" w:space="0" w:color="auto"/>
        <w:bottom w:val="none" w:sz="0" w:space="0" w:color="auto"/>
        <w:right w:val="none" w:sz="0" w:space="0" w:color="auto"/>
      </w:divBdr>
    </w:div>
    <w:div w:id="498693916">
      <w:bodyDiv w:val="1"/>
      <w:marLeft w:val="0"/>
      <w:marRight w:val="0"/>
      <w:marTop w:val="0"/>
      <w:marBottom w:val="0"/>
      <w:divBdr>
        <w:top w:val="none" w:sz="0" w:space="0" w:color="auto"/>
        <w:left w:val="none" w:sz="0" w:space="0" w:color="auto"/>
        <w:bottom w:val="none" w:sz="0" w:space="0" w:color="auto"/>
        <w:right w:val="none" w:sz="0" w:space="0" w:color="auto"/>
      </w:divBdr>
    </w:div>
    <w:div w:id="499810197">
      <w:bodyDiv w:val="1"/>
      <w:marLeft w:val="0"/>
      <w:marRight w:val="0"/>
      <w:marTop w:val="0"/>
      <w:marBottom w:val="0"/>
      <w:divBdr>
        <w:top w:val="none" w:sz="0" w:space="0" w:color="auto"/>
        <w:left w:val="none" w:sz="0" w:space="0" w:color="auto"/>
        <w:bottom w:val="none" w:sz="0" w:space="0" w:color="auto"/>
        <w:right w:val="none" w:sz="0" w:space="0" w:color="auto"/>
      </w:divBdr>
    </w:div>
    <w:div w:id="500239512">
      <w:bodyDiv w:val="1"/>
      <w:marLeft w:val="0"/>
      <w:marRight w:val="0"/>
      <w:marTop w:val="0"/>
      <w:marBottom w:val="0"/>
      <w:divBdr>
        <w:top w:val="none" w:sz="0" w:space="0" w:color="auto"/>
        <w:left w:val="none" w:sz="0" w:space="0" w:color="auto"/>
        <w:bottom w:val="none" w:sz="0" w:space="0" w:color="auto"/>
        <w:right w:val="none" w:sz="0" w:space="0" w:color="auto"/>
      </w:divBdr>
    </w:div>
    <w:div w:id="503207407">
      <w:bodyDiv w:val="1"/>
      <w:marLeft w:val="0"/>
      <w:marRight w:val="0"/>
      <w:marTop w:val="0"/>
      <w:marBottom w:val="0"/>
      <w:divBdr>
        <w:top w:val="none" w:sz="0" w:space="0" w:color="auto"/>
        <w:left w:val="none" w:sz="0" w:space="0" w:color="auto"/>
        <w:bottom w:val="none" w:sz="0" w:space="0" w:color="auto"/>
        <w:right w:val="none" w:sz="0" w:space="0" w:color="auto"/>
      </w:divBdr>
    </w:div>
    <w:div w:id="504442722">
      <w:bodyDiv w:val="1"/>
      <w:marLeft w:val="0"/>
      <w:marRight w:val="0"/>
      <w:marTop w:val="0"/>
      <w:marBottom w:val="0"/>
      <w:divBdr>
        <w:top w:val="none" w:sz="0" w:space="0" w:color="auto"/>
        <w:left w:val="none" w:sz="0" w:space="0" w:color="auto"/>
        <w:bottom w:val="none" w:sz="0" w:space="0" w:color="auto"/>
        <w:right w:val="none" w:sz="0" w:space="0" w:color="auto"/>
      </w:divBdr>
    </w:div>
    <w:div w:id="506750343">
      <w:bodyDiv w:val="1"/>
      <w:marLeft w:val="0"/>
      <w:marRight w:val="0"/>
      <w:marTop w:val="0"/>
      <w:marBottom w:val="0"/>
      <w:divBdr>
        <w:top w:val="none" w:sz="0" w:space="0" w:color="auto"/>
        <w:left w:val="none" w:sz="0" w:space="0" w:color="auto"/>
        <w:bottom w:val="none" w:sz="0" w:space="0" w:color="auto"/>
        <w:right w:val="none" w:sz="0" w:space="0" w:color="auto"/>
      </w:divBdr>
    </w:div>
    <w:div w:id="508495660">
      <w:bodyDiv w:val="1"/>
      <w:marLeft w:val="0"/>
      <w:marRight w:val="0"/>
      <w:marTop w:val="0"/>
      <w:marBottom w:val="0"/>
      <w:divBdr>
        <w:top w:val="none" w:sz="0" w:space="0" w:color="auto"/>
        <w:left w:val="none" w:sz="0" w:space="0" w:color="auto"/>
        <w:bottom w:val="none" w:sz="0" w:space="0" w:color="auto"/>
        <w:right w:val="none" w:sz="0" w:space="0" w:color="auto"/>
      </w:divBdr>
    </w:div>
    <w:div w:id="509107869">
      <w:bodyDiv w:val="1"/>
      <w:marLeft w:val="0"/>
      <w:marRight w:val="0"/>
      <w:marTop w:val="0"/>
      <w:marBottom w:val="0"/>
      <w:divBdr>
        <w:top w:val="none" w:sz="0" w:space="0" w:color="auto"/>
        <w:left w:val="none" w:sz="0" w:space="0" w:color="auto"/>
        <w:bottom w:val="none" w:sz="0" w:space="0" w:color="auto"/>
        <w:right w:val="none" w:sz="0" w:space="0" w:color="auto"/>
      </w:divBdr>
    </w:div>
    <w:div w:id="514004105">
      <w:bodyDiv w:val="1"/>
      <w:marLeft w:val="0"/>
      <w:marRight w:val="0"/>
      <w:marTop w:val="0"/>
      <w:marBottom w:val="0"/>
      <w:divBdr>
        <w:top w:val="none" w:sz="0" w:space="0" w:color="auto"/>
        <w:left w:val="none" w:sz="0" w:space="0" w:color="auto"/>
        <w:bottom w:val="none" w:sz="0" w:space="0" w:color="auto"/>
        <w:right w:val="none" w:sz="0" w:space="0" w:color="auto"/>
      </w:divBdr>
    </w:div>
    <w:div w:id="515924432">
      <w:bodyDiv w:val="1"/>
      <w:marLeft w:val="0"/>
      <w:marRight w:val="0"/>
      <w:marTop w:val="0"/>
      <w:marBottom w:val="0"/>
      <w:divBdr>
        <w:top w:val="none" w:sz="0" w:space="0" w:color="auto"/>
        <w:left w:val="none" w:sz="0" w:space="0" w:color="auto"/>
        <w:bottom w:val="none" w:sz="0" w:space="0" w:color="auto"/>
        <w:right w:val="none" w:sz="0" w:space="0" w:color="auto"/>
      </w:divBdr>
    </w:div>
    <w:div w:id="516234274">
      <w:bodyDiv w:val="1"/>
      <w:marLeft w:val="0"/>
      <w:marRight w:val="0"/>
      <w:marTop w:val="0"/>
      <w:marBottom w:val="0"/>
      <w:divBdr>
        <w:top w:val="none" w:sz="0" w:space="0" w:color="auto"/>
        <w:left w:val="none" w:sz="0" w:space="0" w:color="auto"/>
        <w:bottom w:val="none" w:sz="0" w:space="0" w:color="auto"/>
        <w:right w:val="none" w:sz="0" w:space="0" w:color="auto"/>
      </w:divBdr>
    </w:div>
    <w:div w:id="518011490">
      <w:bodyDiv w:val="1"/>
      <w:marLeft w:val="0"/>
      <w:marRight w:val="0"/>
      <w:marTop w:val="0"/>
      <w:marBottom w:val="0"/>
      <w:divBdr>
        <w:top w:val="none" w:sz="0" w:space="0" w:color="auto"/>
        <w:left w:val="none" w:sz="0" w:space="0" w:color="auto"/>
        <w:bottom w:val="none" w:sz="0" w:space="0" w:color="auto"/>
        <w:right w:val="none" w:sz="0" w:space="0" w:color="auto"/>
      </w:divBdr>
    </w:div>
    <w:div w:id="520363374">
      <w:bodyDiv w:val="1"/>
      <w:marLeft w:val="0"/>
      <w:marRight w:val="0"/>
      <w:marTop w:val="0"/>
      <w:marBottom w:val="0"/>
      <w:divBdr>
        <w:top w:val="none" w:sz="0" w:space="0" w:color="auto"/>
        <w:left w:val="none" w:sz="0" w:space="0" w:color="auto"/>
        <w:bottom w:val="none" w:sz="0" w:space="0" w:color="auto"/>
        <w:right w:val="none" w:sz="0" w:space="0" w:color="auto"/>
      </w:divBdr>
    </w:div>
    <w:div w:id="536544657">
      <w:bodyDiv w:val="1"/>
      <w:marLeft w:val="0"/>
      <w:marRight w:val="0"/>
      <w:marTop w:val="0"/>
      <w:marBottom w:val="0"/>
      <w:divBdr>
        <w:top w:val="none" w:sz="0" w:space="0" w:color="auto"/>
        <w:left w:val="none" w:sz="0" w:space="0" w:color="auto"/>
        <w:bottom w:val="none" w:sz="0" w:space="0" w:color="auto"/>
        <w:right w:val="none" w:sz="0" w:space="0" w:color="auto"/>
      </w:divBdr>
    </w:div>
    <w:div w:id="538277769">
      <w:bodyDiv w:val="1"/>
      <w:marLeft w:val="0"/>
      <w:marRight w:val="0"/>
      <w:marTop w:val="0"/>
      <w:marBottom w:val="0"/>
      <w:divBdr>
        <w:top w:val="none" w:sz="0" w:space="0" w:color="auto"/>
        <w:left w:val="none" w:sz="0" w:space="0" w:color="auto"/>
        <w:bottom w:val="none" w:sz="0" w:space="0" w:color="auto"/>
        <w:right w:val="none" w:sz="0" w:space="0" w:color="auto"/>
      </w:divBdr>
    </w:div>
    <w:div w:id="541482376">
      <w:bodyDiv w:val="1"/>
      <w:marLeft w:val="0"/>
      <w:marRight w:val="0"/>
      <w:marTop w:val="0"/>
      <w:marBottom w:val="0"/>
      <w:divBdr>
        <w:top w:val="none" w:sz="0" w:space="0" w:color="auto"/>
        <w:left w:val="none" w:sz="0" w:space="0" w:color="auto"/>
        <w:bottom w:val="none" w:sz="0" w:space="0" w:color="auto"/>
        <w:right w:val="none" w:sz="0" w:space="0" w:color="auto"/>
      </w:divBdr>
    </w:div>
    <w:div w:id="544827558">
      <w:bodyDiv w:val="1"/>
      <w:marLeft w:val="0"/>
      <w:marRight w:val="0"/>
      <w:marTop w:val="0"/>
      <w:marBottom w:val="0"/>
      <w:divBdr>
        <w:top w:val="none" w:sz="0" w:space="0" w:color="auto"/>
        <w:left w:val="none" w:sz="0" w:space="0" w:color="auto"/>
        <w:bottom w:val="none" w:sz="0" w:space="0" w:color="auto"/>
        <w:right w:val="none" w:sz="0" w:space="0" w:color="auto"/>
      </w:divBdr>
    </w:div>
    <w:div w:id="546767568">
      <w:bodyDiv w:val="1"/>
      <w:marLeft w:val="0"/>
      <w:marRight w:val="0"/>
      <w:marTop w:val="0"/>
      <w:marBottom w:val="0"/>
      <w:divBdr>
        <w:top w:val="none" w:sz="0" w:space="0" w:color="auto"/>
        <w:left w:val="none" w:sz="0" w:space="0" w:color="auto"/>
        <w:bottom w:val="none" w:sz="0" w:space="0" w:color="auto"/>
        <w:right w:val="none" w:sz="0" w:space="0" w:color="auto"/>
      </w:divBdr>
    </w:div>
    <w:div w:id="546990760">
      <w:bodyDiv w:val="1"/>
      <w:marLeft w:val="0"/>
      <w:marRight w:val="0"/>
      <w:marTop w:val="0"/>
      <w:marBottom w:val="0"/>
      <w:divBdr>
        <w:top w:val="none" w:sz="0" w:space="0" w:color="auto"/>
        <w:left w:val="none" w:sz="0" w:space="0" w:color="auto"/>
        <w:bottom w:val="none" w:sz="0" w:space="0" w:color="auto"/>
        <w:right w:val="none" w:sz="0" w:space="0" w:color="auto"/>
      </w:divBdr>
    </w:div>
    <w:div w:id="552085423">
      <w:bodyDiv w:val="1"/>
      <w:marLeft w:val="0"/>
      <w:marRight w:val="0"/>
      <w:marTop w:val="0"/>
      <w:marBottom w:val="0"/>
      <w:divBdr>
        <w:top w:val="none" w:sz="0" w:space="0" w:color="auto"/>
        <w:left w:val="none" w:sz="0" w:space="0" w:color="auto"/>
        <w:bottom w:val="none" w:sz="0" w:space="0" w:color="auto"/>
        <w:right w:val="none" w:sz="0" w:space="0" w:color="auto"/>
      </w:divBdr>
    </w:div>
    <w:div w:id="557207891">
      <w:bodyDiv w:val="1"/>
      <w:marLeft w:val="0"/>
      <w:marRight w:val="0"/>
      <w:marTop w:val="0"/>
      <w:marBottom w:val="0"/>
      <w:divBdr>
        <w:top w:val="none" w:sz="0" w:space="0" w:color="auto"/>
        <w:left w:val="none" w:sz="0" w:space="0" w:color="auto"/>
        <w:bottom w:val="none" w:sz="0" w:space="0" w:color="auto"/>
        <w:right w:val="none" w:sz="0" w:space="0" w:color="auto"/>
      </w:divBdr>
    </w:div>
    <w:div w:id="558899651">
      <w:bodyDiv w:val="1"/>
      <w:marLeft w:val="0"/>
      <w:marRight w:val="0"/>
      <w:marTop w:val="0"/>
      <w:marBottom w:val="0"/>
      <w:divBdr>
        <w:top w:val="none" w:sz="0" w:space="0" w:color="auto"/>
        <w:left w:val="none" w:sz="0" w:space="0" w:color="auto"/>
        <w:bottom w:val="none" w:sz="0" w:space="0" w:color="auto"/>
        <w:right w:val="none" w:sz="0" w:space="0" w:color="auto"/>
      </w:divBdr>
    </w:div>
    <w:div w:id="562329559">
      <w:bodyDiv w:val="1"/>
      <w:marLeft w:val="0"/>
      <w:marRight w:val="0"/>
      <w:marTop w:val="0"/>
      <w:marBottom w:val="0"/>
      <w:divBdr>
        <w:top w:val="none" w:sz="0" w:space="0" w:color="auto"/>
        <w:left w:val="none" w:sz="0" w:space="0" w:color="auto"/>
        <w:bottom w:val="none" w:sz="0" w:space="0" w:color="auto"/>
        <w:right w:val="none" w:sz="0" w:space="0" w:color="auto"/>
      </w:divBdr>
    </w:div>
    <w:div w:id="571621649">
      <w:bodyDiv w:val="1"/>
      <w:marLeft w:val="0"/>
      <w:marRight w:val="0"/>
      <w:marTop w:val="0"/>
      <w:marBottom w:val="0"/>
      <w:divBdr>
        <w:top w:val="none" w:sz="0" w:space="0" w:color="auto"/>
        <w:left w:val="none" w:sz="0" w:space="0" w:color="auto"/>
        <w:bottom w:val="none" w:sz="0" w:space="0" w:color="auto"/>
        <w:right w:val="none" w:sz="0" w:space="0" w:color="auto"/>
      </w:divBdr>
    </w:div>
    <w:div w:id="572281807">
      <w:bodyDiv w:val="1"/>
      <w:marLeft w:val="0"/>
      <w:marRight w:val="0"/>
      <w:marTop w:val="0"/>
      <w:marBottom w:val="0"/>
      <w:divBdr>
        <w:top w:val="none" w:sz="0" w:space="0" w:color="auto"/>
        <w:left w:val="none" w:sz="0" w:space="0" w:color="auto"/>
        <w:bottom w:val="none" w:sz="0" w:space="0" w:color="auto"/>
        <w:right w:val="none" w:sz="0" w:space="0" w:color="auto"/>
      </w:divBdr>
    </w:div>
    <w:div w:id="572542802">
      <w:bodyDiv w:val="1"/>
      <w:marLeft w:val="0"/>
      <w:marRight w:val="0"/>
      <w:marTop w:val="0"/>
      <w:marBottom w:val="0"/>
      <w:divBdr>
        <w:top w:val="none" w:sz="0" w:space="0" w:color="auto"/>
        <w:left w:val="none" w:sz="0" w:space="0" w:color="auto"/>
        <w:bottom w:val="none" w:sz="0" w:space="0" w:color="auto"/>
        <w:right w:val="none" w:sz="0" w:space="0" w:color="auto"/>
      </w:divBdr>
    </w:div>
    <w:div w:id="575280951">
      <w:bodyDiv w:val="1"/>
      <w:marLeft w:val="0"/>
      <w:marRight w:val="0"/>
      <w:marTop w:val="0"/>
      <w:marBottom w:val="0"/>
      <w:divBdr>
        <w:top w:val="none" w:sz="0" w:space="0" w:color="auto"/>
        <w:left w:val="none" w:sz="0" w:space="0" w:color="auto"/>
        <w:bottom w:val="none" w:sz="0" w:space="0" w:color="auto"/>
        <w:right w:val="none" w:sz="0" w:space="0" w:color="auto"/>
      </w:divBdr>
    </w:div>
    <w:div w:id="576477137">
      <w:bodyDiv w:val="1"/>
      <w:marLeft w:val="0"/>
      <w:marRight w:val="0"/>
      <w:marTop w:val="0"/>
      <w:marBottom w:val="0"/>
      <w:divBdr>
        <w:top w:val="none" w:sz="0" w:space="0" w:color="auto"/>
        <w:left w:val="none" w:sz="0" w:space="0" w:color="auto"/>
        <w:bottom w:val="none" w:sz="0" w:space="0" w:color="auto"/>
        <w:right w:val="none" w:sz="0" w:space="0" w:color="auto"/>
      </w:divBdr>
    </w:div>
    <w:div w:id="576784883">
      <w:bodyDiv w:val="1"/>
      <w:marLeft w:val="0"/>
      <w:marRight w:val="0"/>
      <w:marTop w:val="0"/>
      <w:marBottom w:val="0"/>
      <w:divBdr>
        <w:top w:val="none" w:sz="0" w:space="0" w:color="auto"/>
        <w:left w:val="none" w:sz="0" w:space="0" w:color="auto"/>
        <w:bottom w:val="none" w:sz="0" w:space="0" w:color="auto"/>
        <w:right w:val="none" w:sz="0" w:space="0" w:color="auto"/>
      </w:divBdr>
    </w:div>
    <w:div w:id="590309347">
      <w:bodyDiv w:val="1"/>
      <w:marLeft w:val="0"/>
      <w:marRight w:val="0"/>
      <w:marTop w:val="0"/>
      <w:marBottom w:val="0"/>
      <w:divBdr>
        <w:top w:val="none" w:sz="0" w:space="0" w:color="auto"/>
        <w:left w:val="none" w:sz="0" w:space="0" w:color="auto"/>
        <w:bottom w:val="none" w:sz="0" w:space="0" w:color="auto"/>
        <w:right w:val="none" w:sz="0" w:space="0" w:color="auto"/>
      </w:divBdr>
    </w:div>
    <w:div w:id="590506472">
      <w:bodyDiv w:val="1"/>
      <w:marLeft w:val="0"/>
      <w:marRight w:val="0"/>
      <w:marTop w:val="0"/>
      <w:marBottom w:val="0"/>
      <w:divBdr>
        <w:top w:val="none" w:sz="0" w:space="0" w:color="auto"/>
        <w:left w:val="none" w:sz="0" w:space="0" w:color="auto"/>
        <w:bottom w:val="none" w:sz="0" w:space="0" w:color="auto"/>
        <w:right w:val="none" w:sz="0" w:space="0" w:color="auto"/>
      </w:divBdr>
    </w:div>
    <w:div w:id="595360098">
      <w:bodyDiv w:val="1"/>
      <w:marLeft w:val="0"/>
      <w:marRight w:val="0"/>
      <w:marTop w:val="0"/>
      <w:marBottom w:val="0"/>
      <w:divBdr>
        <w:top w:val="none" w:sz="0" w:space="0" w:color="auto"/>
        <w:left w:val="none" w:sz="0" w:space="0" w:color="auto"/>
        <w:bottom w:val="none" w:sz="0" w:space="0" w:color="auto"/>
        <w:right w:val="none" w:sz="0" w:space="0" w:color="auto"/>
      </w:divBdr>
    </w:div>
    <w:div w:id="596595701">
      <w:bodyDiv w:val="1"/>
      <w:marLeft w:val="0"/>
      <w:marRight w:val="0"/>
      <w:marTop w:val="0"/>
      <w:marBottom w:val="0"/>
      <w:divBdr>
        <w:top w:val="none" w:sz="0" w:space="0" w:color="auto"/>
        <w:left w:val="none" w:sz="0" w:space="0" w:color="auto"/>
        <w:bottom w:val="none" w:sz="0" w:space="0" w:color="auto"/>
        <w:right w:val="none" w:sz="0" w:space="0" w:color="auto"/>
      </w:divBdr>
    </w:div>
    <w:div w:id="601184960">
      <w:bodyDiv w:val="1"/>
      <w:marLeft w:val="0"/>
      <w:marRight w:val="0"/>
      <w:marTop w:val="0"/>
      <w:marBottom w:val="0"/>
      <w:divBdr>
        <w:top w:val="none" w:sz="0" w:space="0" w:color="auto"/>
        <w:left w:val="none" w:sz="0" w:space="0" w:color="auto"/>
        <w:bottom w:val="none" w:sz="0" w:space="0" w:color="auto"/>
        <w:right w:val="none" w:sz="0" w:space="0" w:color="auto"/>
      </w:divBdr>
    </w:div>
    <w:div w:id="604966584">
      <w:bodyDiv w:val="1"/>
      <w:marLeft w:val="0"/>
      <w:marRight w:val="0"/>
      <w:marTop w:val="0"/>
      <w:marBottom w:val="0"/>
      <w:divBdr>
        <w:top w:val="none" w:sz="0" w:space="0" w:color="auto"/>
        <w:left w:val="none" w:sz="0" w:space="0" w:color="auto"/>
        <w:bottom w:val="none" w:sz="0" w:space="0" w:color="auto"/>
        <w:right w:val="none" w:sz="0" w:space="0" w:color="auto"/>
      </w:divBdr>
    </w:div>
    <w:div w:id="605619371">
      <w:bodyDiv w:val="1"/>
      <w:marLeft w:val="0"/>
      <w:marRight w:val="0"/>
      <w:marTop w:val="0"/>
      <w:marBottom w:val="0"/>
      <w:divBdr>
        <w:top w:val="none" w:sz="0" w:space="0" w:color="auto"/>
        <w:left w:val="none" w:sz="0" w:space="0" w:color="auto"/>
        <w:bottom w:val="none" w:sz="0" w:space="0" w:color="auto"/>
        <w:right w:val="none" w:sz="0" w:space="0" w:color="auto"/>
      </w:divBdr>
    </w:div>
    <w:div w:id="608045481">
      <w:bodyDiv w:val="1"/>
      <w:marLeft w:val="0"/>
      <w:marRight w:val="0"/>
      <w:marTop w:val="0"/>
      <w:marBottom w:val="0"/>
      <w:divBdr>
        <w:top w:val="none" w:sz="0" w:space="0" w:color="auto"/>
        <w:left w:val="none" w:sz="0" w:space="0" w:color="auto"/>
        <w:bottom w:val="none" w:sz="0" w:space="0" w:color="auto"/>
        <w:right w:val="none" w:sz="0" w:space="0" w:color="auto"/>
      </w:divBdr>
    </w:div>
    <w:div w:id="610863815">
      <w:bodyDiv w:val="1"/>
      <w:marLeft w:val="0"/>
      <w:marRight w:val="0"/>
      <w:marTop w:val="0"/>
      <w:marBottom w:val="0"/>
      <w:divBdr>
        <w:top w:val="none" w:sz="0" w:space="0" w:color="auto"/>
        <w:left w:val="none" w:sz="0" w:space="0" w:color="auto"/>
        <w:bottom w:val="none" w:sz="0" w:space="0" w:color="auto"/>
        <w:right w:val="none" w:sz="0" w:space="0" w:color="auto"/>
      </w:divBdr>
    </w:div>
    <w:div w:id="611130243">
      <w:bodyDiv w:val="1"/>
      <w:marLeft w:val="0"/>
      <w:marRight w:val="0"/>
      <w:marTop w:val="0"/>
      <w:marBottom w:val="0"/>
      <w:divBdr>
        <w:top w:val="none" w:sz="0" w:space="0" w:color="auto"/>
        <w:left w:val="none" w:sz="0" w:space="0" w:color="auto"/>
        <w:bottom w:val="none" w:sz="0" w:space="0" w:color="auto"/>
        <w:right w:val="none" w:sz="0" w:space="0" w:color="auto"/>
      </w:divBdr>
    </w:div>
    <w:div w:id="613369385">
      <w:bodyDiv w:val="1"/>
      <w:marLeft w:val="0"/>
      <w:marRight w:val="0"/>
      <w:marTop w:val="0"/>
      <w:marBottom w:val="0"/>
      <w:divBdr>
        <w:top w:val="none" w:sz="0" w:space="0" w:color="auto"/>
        <w:left w:val="none" w:sz="0" w:space="0" w:color="auto"/>
        <w:bottom w:val="none" w:sz="0" w:space="0" w:color="auto"/>
        <w:right w:val="none" w:sz="0" w:space="0" w:color="auto"/>
      </w:divBdr>
    </w:div>
    <w:div w:id="615791898">
      <w:bodyDiv w:val="1"/>
      <w:marLeft w:val="0"/>
      <w:marRight w:val="0"/>
      <w:marTop w:val="0"/>
      <w:marBottom w:val="0"/>
      <w:divBdr>
        <w:top w:val="none" w:sz="0" w:space="0" w:color="auto"/>
        <w:left w:val="none" w:sz="0" w:space="0" w:color="auto"/>
        <w:bottom w:val="none" w:sz="0" w:space="0" w:color="auto"/>
        <w:right w:val="none" w:sz="0" w:space="0" w:color="auto"/>
      </w:divBdr>
    </w:div>
    <w:div w:id="617222027">
      <w:bodyDiv w:val="1"/>
      <w:marLeft w:val="0"/>
      <w:marRight w:val="0"/>
      <w:marTop w:val="0"/>
      <w:marBottom w:val="0"/>
      <w:divBdr>
        <w:top w:val="none" w:sz="0" w:space="0" w:color="auto"/>
        <w:left w:val="none" w:sz="0" w:space="0" w:color="auto"/>
        <w:bottom w:val="none" w:sz="0" w:space="0" w:color="auto"/>
        <w:right w:val="none" w:sz="0" w:space="0" w:color="auto"/>
      </w:divBdr>
    </w:div>
    <w:div w:id="617640287">
      <w:bodyDiv w:val="1"/>
      <w:marLeft w:val="0"/>
      <w:marRight w:val="0"/>
      <w:marTop w:val="0"/>
      <w:marBottom w:val="0"/>
      <w:divBdr>
        <w:top w:val="none" w:sz="0" w:space="0" w:color="auto"/>
        <w:left w:val="none" w:sz="0" w:space="0" w:color="auto"/>
        <w:bottom w:val="none" w:sz="0" w:space="0" w:color="auto"/>
        <w:right w:val="none" w:sz="0" w:space="0" w:color="auto"/>
      </w:divBdr>
    </w:div>
    <w:div w:id="618881685">
      <w:bodyDiv w:val="1"/>
      <w:marLeft w:val="0"/>
      <w:marRight w:val="0"/>
      <w:marTop w:val="0"/>
      <w:marBottom w:val="0"/>
      <w:divBdr>
        <w:top w:val="none" w:sz="0" w:space="0" w:color="auto"/>
        <w:left w:val="none" w:sz="0" w:space="0" w:color="auto"/>
        <w:bottom w:val="none" w:sz="0" w:space="0" w:color="auto"/>
        <w:right w:val="none" w:sz="0" w:space="0" w:color="auto"/>
      </w:divBdr>
    </w:div>
    <w:div w:id="620888758">
      <w:bodyDiv w:val="1"/>
      <w:marLeft w:val="0"/>
      <w:marRight w:val="0"/>
      <w:marTop w:val="0"/>
      <w:marBottom w:val="0"/>
      <w:divBdr>
        <w:top w:val="none" w:sz="0" w:space="0" w:color="auto"/>
        <w:left w:val="none" w:sz="0" w:space="0" w:color="auto"/>
        <w:bottom w:val="none" w:sz="0" w:space="0" w:color="auto"/>
        <w:right w:val="none" w:sz="0" w:space="0" w:color="auto"/>
      </w:divBdr>
    </w:div>
    <w:div w:id="624041344">
      <w:bodyDiv w:val="1"/>
      <w:marLeft w:val="0"/>
      <w:marRight w:val="0"/>
      <w:marTop w:val="0"/>
      <w:marBottom w:val="0"/>
      <w:divBdr>
        <w:top w:val="none" w:sz="0" w:space="0" w:color="auto"/>
        <w:left w:val="none" w:sz="0" w:space="0" w:color="auto"/>
        <w:bottom w:val="none" w:sz="0" w:space="0" w:color="auto"/>
        <w:right w:val="none" w:sz="0" w:space="0" w:color="auto"/>
      </w:divBdr>
    </w:div>
    <w:div w:id="626163337">
      <w:bodyDiv w:val="1"/>
      <w:marLeft w:val="0"/>
      <w:marRight w:val="0"/>
      <w:marTop w:val="0"/>
      <w:marBottom w:val="0"/>
      <w:divBdr>
        <w:top w:val="none" w:sz="0" w:space="0" w:color="auto"/>
        <w:left w:val="none" w:sz="0" w:space="0" w:color="auto"/>
        <w:bottom w:val="none" w:sz="0" w:space="0" w:color="auto"/>
        <w:right w:val="none" w:sz="0" w:space="0" w:color="auto"/>
      </w:divBdr>
    </w:div>
    <w:div w:id="628779893">
      <w:bodyDiv w:val="1"/>
      <w:marLeft w:val="0"/>
      <w:marRight w:val="0"/>
      <w:marTop w:val="0"/>
      <w:marBottom w:val="0"/>
      <w:divBdr>
        <w:top w:val="none" w:sz="0" w:space="0" w:color="auto"/>
        <w:left w:val="none" w:sz="0" w:space="0" w:color="auto"/>
        <w:bottom w:val="none" w:sz="0" w:space="0" w:color="auto"/>
        <w:right w:val="none" w:sz="0" w:space="0" w:color="auto"/>
      </w:divBdr>
    </w:div>
    <w:div w:id="629019475">
      <w:bodyDiv w:val="1"/>
      <w:marLeft w:val="0"/>
      <w:marRight w:val="0"/>
      <w:marTop w:val="0"/>
      <w:marBottom w:val="0"/>
      <w:divBdr>
        <w:top w:val="none" w:sz="0" w:space="0" w:color="auto"/>
        <w:left w:val="none" w:sz="0" w:space="0" w:color="auto"/>
        <w:bottom w:val="none" w:sz="0" w:space="0" w:color="auto"/>
        <w:right w:val="none" w:sz="0" w:space="0" w:color="auto"/>
      </w:divBdr>
    </w:div>
    <w:div w:id="632565192">
      <w:bodyDiv w:val="1"/>
      <w:marLeft w:val="0"/>
      <w:marRight w:val="0"/>
      <w:marTop w:val="0"/>
      <w:marBottom w:val="0"/>
      <w:divBdr>
        <w:top w:val="none" w:sz="0" w:space="0" w:color="auto"/>
        <w:left w:val="none" w:sz="0" w:space="0" w:color="auto"/>
        <w:bottom w:val="none" w:sz="0" w:space="0" w:color="auto"/>
        <w:right w:val="none" w:sz="0" w:space="0" w:color="auto"/>
      </w:divBdr>
    </w:div>
    <w:div w:id="635918244">
      <w:bodyDiv w:val="1"/>
      <w:marLeft w:val="0"/>
      <w:marRight w:val="0"/>
      <w:marTop w:val="0"/>
      <w:marBottom w:val="0"/>
      <w:divBdr>
        <w:top w:val="none" w:sz="0" w:space="0" w:color="auto"/>
        <w:left w:val="none" w:sz="0" w:space="0" w:color="auto"/>
        <w:bottom w:val="none" w:sz="0" w:space="0" w:color="auto"/>
        <w:right w:val="none" w:sz="0" w:space="0" w:color="auto"/>
      </w:divBdr>
    </w:div>
    <w:div w:id="636643416">
      <w:bodyDiv w:val="1"/>
      <w:marLeft w:val="0"/>
      <w:marRight w:val="0"/>
      <w:marTop w:val="0"/>
      <w:marBottom w:val="0"/>
      <w:divBdr>
        <w:top w:val="none" w:sz="0" w:space="0" w:color="auto"/>
        <w:left w:val="none" w:sz="0" w:space="0" w:color="auto"/>
        <w:bottom w:val="none" w:sz="0" w:space="0" w:color="auto"/>
        <w:right w:val="none" w:sz="0" w:space="0" w:color="auto"/>
      </w:divBdr>
    </w:div>
    <w:div w:id="637611621">
      <w:bodyDiv w:val="1"/>
      <w:marLeft w:val="0"/>
      <w:marRight w:val="0"/>
      <w:marTop w:val="0"/>
      <w:marBottom w:val="0"/>
      <w:divBdr>
        <w:top w:val="none" w:sz="0" w:space="0" w:color="auto"/>
        <w:left w:val="none" w:sz="0" w:space="0" w:color="auto"/>
        <w:bottom w:val="none" w:sz="0" w:space="0" w:color="auto"/>
        <w:right w:val="none" w:sz="0" w:space="0" w:color="auto"/>
      </w:divBdr>
    </w:div>
    <w:div w:id="637805387">
      <w:bodyDiv w:val="1"/>
      <w:marLeft w:val="0"/>
      <w:marRight w:val="0"/>
      <w:marTop w:val="0"/>
      <w:marBottom w:val="0"/>
      <w:divBdr>
        <w:top w:val="none" w:sz="0" w:space="0" w:color="auto"/>
        <w:left w:val="none" w:sz="0" w:space="0" w:color="auto"/>
        <w:bottom w:val="none" w:sz="0" w:space="0" w:color="auto"/>
        <w:right w:val="none" w:sz="0" w:space="0" w:color="auto"/>
      </w:divBdr>
    </w:div>
    <w:div w:id="637882649">
      <w:bodyDiv w:val="1"/>
      <w:marLeft w:val="0"/>
      <w:marRight w:val="0"/>
      <w:marTop w:val="0"/>
      <w:marBottom w:val="0"/>
      <w:divBdr>
        <w:top w:val="none" w:sz="0" w:space="0" w:color="auto"/>
        <w:left w:val="none" w:sz="0" w:space="0" w:color="auto"/>
        <w:bottom w:val="none" w:sz="0" w:space="0" w:color="auto"/>
        <w:right w:val="none" w:sz="0" w:space="0" w:color="auto"/>
      </w:divBdr>
    </w:div>
    <w:div w:id="639043708">
      <w:bodyDiv w:val="1"/>
      <w:marLeft w:val="0"/>
      <w:marRight w:val="0"/>
      <w:marTop w:val="0"/>
      <w:marBottom w:val="0"/>
      <w:divBdr>
        <w:top w:val="none" w:sz="0" w:space="0" w:color="auto"/>
        <w:left w:val="none" w:sz="0" w:space="0" w:color="auto"/>
        <w:bottom w:val="none" w:sz="0" w:space="0" w:color="auto"/>
        <w:right w:val="none" w:sz="0" w:space="0" w:color="auto"/>
      </w:divBdr>
    </w:div>
    <w:div w:id="641232836">
      <w:bodyDiv w:val="1"/>
      <w:marLeft w:val="0"/>
      <w:marRight w:val="0"/>
      <w:marTop w:val="0"/>
      <w:marBottom w:val="0"/>
      <w:divBdr>
        <w:top w:val="none" w:sz="0" w:space="0" w:color="auto"/>
        <w:left w:val="none" w:sz="0" w:space="0" w:color="auto"/>
        <w:bottom w:val="none" w:sz="0" w:space="0" w:color="auto"/>
        <w:right w:val="none" w:sz="0" w:space="0" w:color="auto"/>
      </w:divBdr>
    </w:div>
    <w:div w:id="644119221">
      <w:bodyDiv w:val="1"/>
      <w:marLeft w:val="0"/>
      <w:marRight w:val="0"/>
      <w:marTop w:val="0"/>
      <w:marBottom w:val="0"/>
      <w:divBdr>
        <w:top w:val="none" w:sz="0" w:space="0" w:color="auto"/>
        <w:left w:val="none" w:sz="0" w:space="0" w:color="auto"/>
        <w:bottom w:val="none" w:sz="0" w:space="0" w:color="auto"/>
        <w:right w:val="none" w:sz="0" w:space="0" w:color="auto"/>
      </w:divBdr>
    </w:div>
    <w:div w:id="644505620">
      <w:bodyDiv w:val="1"/>
      <w:marLeft w:val="0"/>
      <w:marRight w:val="0"/>
      <w:marTop w:val="0"/>
      <w:marBottom w:val="0"/>
      <w:divBdr>
        <w:top w:val="none" w:sz="0" w:space="0" w:color="auto"/>
        <w:left w:val="none" w:sz="0" w:space="0" w:color="auto"/>
        <w:bottom w:val="none" w:sz="0" w:space="0" w:color="auto"/>
        <w:right w:val="none" w:sz="0" w:space="0" w:color="auto"/>
      </w:divBdr>
    </w:div>
    <w:div w:id="644508116">
      <w:bodyDiv w:val="1"/>
      <w:marLeft w:val="0"/>
      <w:marRight w:val="0"/>
      <w:marTop w:val="0"/>
      <w:marBottom w:val="0"/>
      <w:divBdr>
        <w:top w:val="none" w:sz="0" w:space="0" w:color="auto"/>
        <w:left w:val="none" w:sz="0" w:space="0" w:color="auto"/>
        <w:bottom w:val="none" w:sz="0" w:space="0" w:color="auto"/>
        <w:right w:val="none" w:sz="0" w:space="0" w:color="auto"/>
      </w:divBdr>
    </w:div>
    <w:div w:id="651570281">
      <w:bodyDiv w:val="1"/>
      <w:marLeft w:val="0"/>
      <w:marRight w:val="0"/>
      <w:marTop w:val="0"/>
      <w:marBottom w:val="0"/>
      <w:divBdr>
        <w:top w:val="none" w:sz="0" w:space="0" w:color="auto"/>
        <w:left w:val="none" w:sz="0" w:space="0" w:color="auto"/>
        <w:bottom w:val="none" w:sz="0" w:space="0" w:color="auto"/>
        <w:right w:val="none" w:sz="0" w:space="0" w:color="auto"/>
      </w:divBdr>
    </w:div>
    <w:div w:id="653728948">
      <w:bodyDiv w:val="1"/>
      <w:marLeft w:val="0"/>
      <w:marRight w:val="0"/>
      <w:marTop w:val="0"/>
      <w:marBottom w:val="0"/>
      <w:divBdr>
        <w:top w:val="none" w:sz="0" w:space="0" w:color="auto"/>
        <w:left w:val="none" w:sz="0" w:space="0" w:color="auto"/>
        <w:bottom w:val="none" w:sz="0" w:space="0" w:color="auto"/>
        <w:right w:val="none" w:sz="0" w:space="0" w:color="auto"/>
      </w:divBdr>
    </w:div>
    <w:div w:id="653802961">
      <w:bodyDiv w:val="1"/>
      <w:marLeft w:val="0"/>
      <w:marRight w:val="0"/>
      <w:marTop w:val="0"/>
      <w:marBottom w:val="0"/>
      <w:divBdr>
        <w:top w:val="none" w:sz="0" w:space="0" w:color="auto"/>
        <w:left w:val="none" w:sz="0" w:space="0" w:color="auto"/>
        <w:bottom w:val="none" w:sz="0" w:space="0" w:color="auto"/>
        <w:right w:val="none" w:sz="0" w:space="0" w:color="auto"/>
      </w:divBdr>
    </w:div>
    <w:div w:id="657344861">
      <w:bodyDiv w:val="1"/>
      <w:marLeft w:val="0"/>
      <w:marRight w:val="0"/>
      <w:marTop w:val="0"/>
      <w:marBottom w:val="0"/>
      <w:divBdr>
        <w:top w:val="none" w:sz="0" w:space="0" w:color="auto"/>
        <w:left w:val="none" w:sz="0" w:space="0" w:color="auto"/>
        <w:bottom w:val="none" w:sz="0" w:space="0" w:color="auto"/>
        <w:right w:val="none" w:sz="0" w:space="0" w:color="auto"/>
      </w:divBdr>
    </w:div>
    <w:div w:id="662664363">
      <w:bodyDiv w:val="1"/>
      <w:marLeft w:val="0"/>
      <w:marRight w:val="0"/>
      <w:marTop w:val="0"/>
      <w:marBottom w:val="0"/>
      <w:divBdr>
        <w:top w:val="none" w:sz="0" w:space="0" w:color="auto"/>
        <w:left w:val="none" w:sz="0" w:space="0" w:color="auto"/>
        <w:bottom w:val="none" w:sz="0" w:space="0" w:color="auto"/>
        <w:right w:val="none" w:sz="0" w:space="0" w:color="auto"/>
      </w:divBdr>
    </w:div>
    <w:div w:id="667831584">
      <w:bodyDiv w:val="1"/>
      <w:marLeft w:val="0"/>
      <w:marRight w:val="0"/>
      <w:marTop w:val="0"/>
      <w:marBottom w:val="0"/>
      <w:divBdr>
        <w:top w:val="none" w:sz="0" w:space="0" w:color="auto"/>
        <w:left w:val="none" w:sz="0" w:space="0" w:color="auto"/>
        <w:bottom w:val="none" w:sz="0" w:space="0" w:color="auto"/>
        <w:right w:val="none" w:sz="0" w:space="0" w:color="auto"/>
      </w:divBdr>
    </w:div>
    <w:div w:id="668871469">
      <w:bodyDiv w:val="1"/>
      <w:marLeft w:val="0"/>
      <w:marRight w:val="0"/>
      <w:marTop w:val="0"/>
      <w:marBottom w:val="0"/>
      <w:divBdr>
        <w:top w:val="none" w:sz="0" w:space="0" w:color="auto"/>
        <w:left w:val="none" w:sz="0" w:space="0" w:color="auto"/>
        <w:bottom w:val="none" w:sz="0" w:space="0" w:color="auto"/>
        <w:right w:val="none" w:sz="0" w:space="0" w:color="auto"/>
      </w:divBdr>
    </w:div>
    <w:div w:id="672269727">
      <w:bodyDiv w:val="1"/>
      <w:marLeft w:val="0"/>
      <w:marRight w:val="0"/>
      <w:marTop w:val="0"/>
      <w:marBottom w:val="0"/>
      <w:divBdr>
        <w:top w:val="none" w:sz="0" w:space="0" w:color="auto"/>
        <w:left w:val="none" w:sz="0" w:space="0" w:color="auto"/>
        <w:bottom w:val="none" w:sz="0" w:space="0" w:color="auto"/>
        <w:right w:val="none" w:sz="0" w:space="0" w:color="auto"/>
      </w:divBdr>
    </w:div>
    <w:div w:id="675689125">
      <w:bodyDiv w:val="1"/>
      <w:marLeft w:val="0"/>
      <w:marRight w:val="0"/>
      <w:marTop w:val="0"/>
      <w:marBottom w:val="0"/>
      <w:divBdr>
        <w:top w:val="none" w:sz="0" w:space="0" w:color="auto"/>
        <w:left w:val="none" w:sz="0" w:space="0" w:color="auto"/>
        <w:bottom w:val="none" w:sz="0" w:space="0" w:color="auto"/>
        <w:right w:val="none" w:sz="0" w:space="0" w:color="auto"/>
      </w:divBdr>
    </w:div>
    <w:div w:id="677271815">
      <w:bodyDiv w:val="1"/>
      <w:marLeft w:val="0"/>
      <w:marRight w:val="0"/>
      <w:marTop w:val="0"/>
      <w:marBottom w:val="0"/>
      <w:divBdr>
        <w:top w:val="none" w:sz="0" w:space="0" w:color="auto"/>
        <w:left w:val="none" w:sz="0" w:space="0" w:color="auto"/>
        <w:bottom w:val="none" w:sz="0" w:space="0" w:color="auto"/>
        <w:right w:val="none" w:sz="0" w:space="0" w:color="auto"/>
      </w:divBdr>
    </w:div>
    <w:div w:id="677316572">
      <w:bodyDiv w:val="1"/>
      <w:marLeft w:val="0"/>
      <w:marRight w:val="0"/>
      <w:marTop w:val="0"/>
      <w:marBottom w:val="0"/>
      <w:divBdr>
        <w:top w:val="none" w:sz="0" w:space="0" w:color="auto"/>
        <w:left w:val="none" w:sz="0" w:space="0" w:color="auto"/>
        <w:bottom w:val="none" w:sz="0" w:space="0" w:color="auto"/>
        <w:right w:val="none" w:sz="0" w:space="0" w:color="auto"/>
      </w:divBdr>
    </w:div>
    <w:div w:id="677469761">
      <w:bodyDiv w:val="1"/>
      <w:marLeft w:val="0"/>
      <w:marRight w:val="0"/>
      <w:marTop w:val="0"/>
      <w:marBottom w:val="0"/>
      <w:divBdr>
        <w:top w:val="none" w:sz="0" w:space="0" w:color="auto"/>
        <w:left w:val="none" w:sz="0" w:space="0" w:color="auto"/>
        <w:bottom w:val="none" w:sz="0" w:space="0" w:color="auto"/>
        <w:right w:val="none" w:sz="0" w:space="0" w:color="auto"/>
      </w:divBdr>
    </w:div>
    <w:div w:id="682435784">
      <w:bodyDiv w:val="1"/>
      <w:marLeft w:val="0"/>
      <w:marRight w:val="0"/>
      <w:marTop w:val="0"/>
      <w:marBottom w:val="0"/>
      <w:divBdr>
        <w:top w:val="none" w:sz="0" w:space="0" w:color="auto"/>
        <w:left w:val="none" w:sz="0" w:space="0" w:color="auto"/>
        <w:bottom w:val="none" w:sz="0" w:space="0" w:color="auto"/>
        <w:right w:val="none" w:sz="0" w:space="0" w:color="auto"/>
      </w:divBdr>
    </w:div>
    <w:div w:id="694382405">
      <w:bodyDiv w:val="1"/>
      <w:marLeft w:val="0"/>
      <w:marRight w:val="0"/>
      <w:marTop w:val="0"/>
      <w:marBottom w:val="0"/>
      <w:divBdr>
        <w:top w:val="none" w:sz="0" w:space="0" w:color="auto"/>
        <w:left w:val="none" w:sz="0" w:space="0" w:color="auto"/>
        <w:bottom w:val="none" w:sz="0" w:space="0" w:color="auto"/>
        <w:right w:val="none" w:sz="0" w:space="0" w:color="auto"/>
      </w:divBdr>
    </w:div>
    <w:div w:id="698890671">
      <w:bodyDiv w:val="1"/>
      <w:marLeft w:val="0"/>
      <w:marRight w:val="0"/>
      <w:marTop w:val="0"/>
      <w:marBottom w:val="0"/>
      <w:divBdr>
        <w:top w:val="none" w:sz="0" w:space="0" w:color="auto"/>
        <w:left w:val="none" w:sz="0" w:space="0" w:color="auto"/>
        <w:bottom w:val="none" w:sz="0" w:space="0" w:color="auto"/>
        <w:right w:val="none" w:sz="0" w:space="0" w:color="auto"/>
      </w:divBdr>
    </w:div>
    <w:div w:id="699356651">
      <w:bodyDiv w:val="1"/>
      <w:marLeft w:val="0"/>
      <w:marRight w:val="0"/>
      <w:marTop w:val="0"/>
      <w:marBottom w:val="0"/>
      <w:divBdr>
        <w:top w:val="none" w:sz="0" w:space="0" w:color="auto"/>
        <w:left w:val="none" w:sz="0" w:space="0" w:color="auto"/>
        <w:bottom w:val="none" w:sz="0" w:space="0" w:color="auto"/>
        <w:right w:val="none" w:sz="0" w:space="0" w:color="auto"/>
      </w:divBdr>
    </w:div>
    <w:div w:id="700402625">
      <w:bodyDiv w:val="1"/>
      <w:marLeft w:val="0"/>
      <w:marRight w:val="0"/>
      <w:marTop w:val="0"/>
      <w:marBottom w:val="0"/>
      <w:divBdr>
        <w:top w:val="none" w:sz="0" w:space="0" w:color="auto"/>
        <w:left w:val="none" w:sz="0" w:space="0" w:color="auto"/>
        <w:bottom w:val="none" w:sz="0" w:space="0" w:color="auto"/>
        <w:right w:val="none" w:sz="0" w:space="0" w:color="auto"/>
      </w:divBdr>
    </w:div>
    <w:div w:id="708072178">
      <w:bodyDiv w:val="1"/>
      <w:marLeft w:val="0"/>
      <w:marRight w:val="0"/>
      <w:marTop w:val="0"/>
      <w:marBottom w:val="0"/>
      <w:divBdr>
        <w:top w:val="none" w:sz="0" w:space="0" w:color="auto"/>
        <w:left w:val="none" w:sz="0" w:space="0" w:color="auto"/>
        <w:bottom w:val="none" w:sz="0" w:space="0" w:color="auto"/>
        <w:right w:val="none" w:sz="0" w:space="0" w:color="auto"/>
      </w:divBdr>
    </w:div>
    <w:div w:id="709453546">
      <w:bodyDiv w:val="1"/>
      <w:marLeft w:val="0"/>
      <w:marRight w:val="0"/>
      <w:marTop w:val="0"/>
      <w:marBottom w:val="0"/>
      <w:divBdr>
        <w:top w:val="none" w:sz="0" w:space="0" w:color="auto"/>
        <w:left w:val="none" w:sz="0" w:space="0" w:color="auto"/>
        <w:bottom w:val="none" w:sz="0" w:space="0" w:color="auto"/>
        <w:right w:val="none" w:sz="0" w:space="0" w:color="auto"/>
      </w:divBdr>
    </w:div>
    <w:div w:id="710157958">
      <w:bodyDiv w:val="1"/>
      <w:marLeft w:val="0"/>
      <w:marRight w:val="0"/>
      <w:marTop w:val="0"/>
      <w:marBottom w:val="0"/>
      <w:divBdr>
        <w:top w:val="none" w:sz="0" w:space="0" w:color="auto"/>
        <w:left w:val="none" w:sz="0" w:space="0" w:color="auto"/>
        <w:bottom w:val="none" w:sz="0" w:space="0" w:color="auto"/>
        <w:right w:val="none" w:sz="0" w:space="0" w:color="auto"/>
      </w:divBdr>
    </w:div>
    <w:div w:id="712534074">
      <w:bodyDiv w:val="1"/>
      <w:marLeft w:val="0"/>
      <w:marRight w:val="0"/>
      <w:marTop w:val="0"/>
      <w:marBottom w:val="0"/>
      <w:divBdr>
        <w:top w:val="none" w:sz="0" w:space="0" w:color="auto"/>
        <w:left w:val="none" w:sz="0" w:space="0" w:color="auto"/>
        <w:bottom w:val="none" w:sz="0" w:space="0" w:color="auto"/>
        <w:right w:val="none" w:sz="0" w:space="0" w:color="auto"/>
      </w:divBdr>
    </w:div>
    <w:div w:id="714551269">
      <w:bodyDiv w:val="1"/>
      <w:marLeft w:val="0"/>
      <w:marRight w:val="0"/>
      <w:marTop w:val="0"/>
      <w:marBottom w:val="0"/>
      <w:divBdr>
        <w:top w:val="none" w:sz="0" w:space="0" w:color="auto"/>
        <w:left w:val="none" w:sz="0" w:space="0" w:color="auto"/>
        <w:bottom w:val="none" w:sz="0" w:space="0" w:color="auto"/>
        <w:right w:val="none" w:sz="0" w:space="0" w:color="auto"/>
      </w:divBdr>
    </w:div>
    <w:div w:id="715784522">
      <w:bodyDiv w:val="1"/>
      <w:marLeft w:val="0"/>
      <w:marRight w:val="0"/>
      <w:marTop w:val="0"/>
      <w:marBottom w:val="0"/>
      <w:divBdr>
        <w:top w:val="none" w:sz="0" w:space="0" w:color="auto"/>
        <w:left w:val="none" w:sz="0" w:space="0" w:color="auto"/>
        <w:bottom w:val="none" w:sz="0" w:space="0" w:color="auto"/>
        <w:right w:val="none" w:sz="0" w:space="0" w:color="auto"/>
      </w:divBdr>
    </w:div>
    <w:div w:id="722023548">
      <w:bodyDiv w:val="1"/>
      <w:marLeft w:val="0"/>
      <w:marRight w:val="0"/>
      <w:marTop w:val="0"/>
      <w:marBottom w:val="0"/>
      <w:divBdr>
        <w:top w:val="none" w:sz="0" w:space="0" w:color="auto"/>
        <w:left w:val="none" w:sz="0" w:space="0" w:color="auto"/>
        <w:bottom w:val="none" w:sz="0" w:space="0" w:color="auto"/>
        <w:right w:val="none" w:sz="0" w:space="0" w:color="auto"/>
      </w:divBdr>
    </w:div>
    <w:div w:id="726951188">
      <w:bodyDiv w:val="1"/>
      <w:marLeft w:val="0"/>
      <w:marRight w:val="0"/>
      <w:marTop w:val="0"/>
      <w:marBottom w:val="0"/>
      <w:divBdr>
        <w:top w:val="none" w:sz="0" w:space="0" w:color="auto"/>
        <w:left w:val="none" w:sz="0" w:space="0" w:color="auto"/>
        <w:bottom w:val="none" w:sz="0" w:space="0" w:color="auto"/>
        <w:right w:val="none" w:sz="0" w:space="0" w:color="auto"/>
      </w:divBdr>
    </w:div>
    <w:div w:id="729185613">
      <w:bodyDiv w:val="1"/>
      <w:marLeft w:val="0"/>
      <w:marRight w:val="0"/>
      <w:marTop w:val="0"/>
      <w:marBottom w:val="0"/>
      <w:divBdr>
        <w:top w:val="none" w:sz="0" w:space="0" w:color="auto"/>
        <w:left w:val="none" w:sz="0" w:space="0" w:color="auto"/>
        <w:bottom w:val="none" w:sz="0" w:space="0" w:color="auto"/>
        <w:right w:val="none" w:sz="0" w:space="0" w:color="auto"/>
      </w:divBdr>
    </w:div>
    <w:div w:id="731270335">
      <w:bodyDiv w:val="1"/>
      <w:marLeft w:val="0"/>
      <w:marRight w:val="0"/>
      <w:marTop w:val="0"/>
      <w:marBottom w:val="0"/>
      <w:divBdr>
        <w:top w:val="none" w:sz="0" w:space="0" w:color="auto"/>
        <w:left w:val="none" w:sz="0" w:space="0" w:color="auto"/>
        <w:bottom w:val="none" w:sz="0" w:space="0" w:color="auto"/>
        <w:right w:val="none" w:sz="0" w:space="0" w:color="auto"/>
      </w:divBdr>
    </w:div>
    <w:div w:id="732776902">
      <w:bodyDiv w:val="1"/>
      <w:marLeft w:val="0"/>
      <w:marRight w:val="0"/>
      <w:marTop w:val="0"/>
      <w:marBottom w:val="0"/>
      <w:divBdr>
        <w:top w:val="none" w:sz="0" w:space="0" w:color="auto"/>
        <w:left w:val="none" w:sz="0" w:space="0" w:color="auto"/>
        <w:bottom w:val="none" w:sz="0" w:space="0" w:color="auto"/>
        <w:right w:val="none" w:sz="0" w:space="0" w:color="auto"/>
      </w:divBdr>
    </w:div>
    <w:div w:id="740759075">
      <w:bodyDiv w:val="1"/>
      <w:marLeft w:val="0"/>
      <w:marRight w:val="0"/>
      <w:marTop w:val="0"/>
      <w:marBottom w:val="0"/>
      <w:divBdr>
        <w:top w:val="none" w:sz="0" w:space="0" w:color="auto"/>
        <w:left w:val="none" w:sz="0" w:space="0" w:color="auto"/>
        <w:bottom w:val="none" w:sz="0" w:space="0" w:color="auto"/>
        <w:right w:val="none" w:sz="0" w:space="0" w:color="auto"/>
      </w:divBdr>
    </w:div>
    <w:div w:id="741950411">
      <w:bodyDiv w:val="1"/>
      <w:marLeft w:val="0"/>
      <w:marRight w:val="0"/>
      <w:marTop w:val="0"/>
      <w:marBottom w:val="0"/>
      <w:divBdr>
        <w:top w:val="none" w:sz="0" w:space="0" w:color="auto"/>
        <w:left w:val="none" w:sz="0" w:space="0" w:color="auto"/>
        <w:bottom w:val="none" w:sz="0" w:space="0" w:color="auto"/>
        <w:right w:val="none" w:sz="0" w:space="0" w:color="auto"/>
      </w:divBdr>
    </w:div>
    <w:div w:id="750204435">
      <w:bodyDiv w:val="1"/>
      <w:marLeft w:val="0"/>
      <w:marRight w:val="0"/>
      <w:marTop w:val="0"/>
      <w:marBottom w:val="0"/>
      <w:divBdr>
        <w:top w:val="none" w:sz="0" w:space="0" w:color="auto"/>
        <w:left w:val="none" w:sz="0" w:space="0" w:color="auto"/>
        <w:bottom w:val="none" w:sz="0" w:space="0" w:color="auto"/>
        <w:right w:val="none" w:sz="0" w:space="0" w:color="auto"/>
      </w:divBdr>
    </w:div>
    <w:div w:id="753169662">
      <w:bodyDiv w:val="1"/>
      <w:marLeft w:val="0"/>
      <w:marRight w:val="0"/>
      <w:marTop w:val="0"/>
      <w:marBottom w:val="0"/>
      <w:divBdr>
        <w:top w:val="none" w:sz="0" w:space="0" w:color="auto"/>
        <w:left w:val="none" w:sz="0" w:space="0" w:color="auto"/>
        <w:bottom w:val="none" w:sz="0" w:space="0" w:color="auto"/>
        <w:right w:val="none" w:sz="0" w:space="0" w:color="auto"/>
      </w:divBdr>
    </w:div>
    <w:div w:id="753403783">
      <w:bodyDiv w:val="1"/>
      <w:marLeft w:val="0"/>
      <w:marRight w:val="0"/>
      <w:marTop w:val="0"/>
      <w:marBottom w:val="0"/>
      <w:divBdr>
        <w:top w:val="none" w:sz="0" w:space="0" w:color="auto"/>
        <w:left w:val="none" w:sz="0" w:space="0" w:color="auto"/>
        <w:bottom w:val="none" w:sz="0" w:space="0" w:color="auto"/>
        <w:right w:val="none" w:sz="0" w:space="0" w:color="auto"/>
      </w:divBdr>
    </w:div>
    <w:div w:id="754861599">
      <w:bodyDiv w:val="1"/>
      <w:marLeft w:val="0"/>
      <w:marRight w:val="0"/>
      <w:marTop w:val="0"/>
      <w:marBottom w:val="0"/>
      <w:divBdr>
        <w:top w:val="none" w:sz="0" w:space="0" w:color="auto"/>
        <w:left w:val="none" w:sz="0" w:space="0" w:color="auto"/>
        <w:bottom w:val="none" w:sz="0" w:space="0" w:color="auto"/>
        <w:right w:val="none" w:sz="0" w:space="0" w:color="auto"/>
      </w:divBdr>
    </w:div>
    <w:div w:id="757869380">
      <w:bodyDiv w:val="1"/>
      <w:marLeft w:val="0"/>
      <w:marRight w:val="0"/>
      <w:marTop w:val="0"/>
      <w:marBottom w:val="0"/>
      <w:divBdr>
        <w:top w:val="none" w:sz="0" w:space="0" w:color="auto"/>
        <w:left w:val="none" w:sz="0" w:space="0" w:color="auto"/>
        <w:bottom w:val="none" w:sz="0" w:space="0" w:color="auto"/>
        <w:right w:val="none" w:sz="0" w:space="0" w:color="auto"/>
      </w:divBdr>
    </w:div>
    <w:div w:id="760443935">
      <w:bodyDiv w:val="1"/>
      <w:marLeft w:val="0"/>
      <w:marRight w:val="0"/>
      <w:marTop w:val="0"/>
      <w:marBottom w:val="0"/>
      <w:divBdr>
        <w:top w:val="none" w:sz="0" w:space="0" w:color="auto"/>
        <w:left w:val="none" w:sz="0" w:space="0" w:color="auto"/>
        <w:bottom w:val="none" w:sz="0" w:space="0" w:color="auto"/>
        <w:right w:val="none" w:sz="0" w:space="0" w:color="auto"/>
      </w:divBdr>
    </w:div>
    <w:div w:id="763263054">
      <w:bodyDiv w:val="1"/>
      <w:marLeft w:val="0"/>
      <w:marRight w:val="0"/>
      <w:marTop w:val="0"/>
      <w:marBottom w:val="0"/>
      <w:divBdr>
        <w:top w:val="none" w:sz="0" w:space="0" w:color="auto"/>
        <w:left w:val="none" w:sz="0" w:space="0" w:color="auto"/>
        <w:bottom w:val="none" w:sz="0" w:space="0" w:color="auto"/>
        <w:right w:val="none" w:sz="0" w:space="0" w:color="auto"/>
      </w:divBdr>
    </w:div>
    <w:div w:id="765157917">
      <w:bodyDiv w:val="1"/>
      <w:marLeft w:val="0"/>
      <w:marRight w:val="0"/>
      <w:marTop w:val="0"/>
      <w:marBottom w:val="0"/>
      <w:divBdr>
        <w:top w:val="none" w:sz="0" w:space="0" w:color="auto"/>
        <w:left w:val="none" w:sz="0" w:space="0" w:color="auto"/>
        <w:bottom w:val="none" w:sz="0" w:space="0" w:color="auto"/>
        <w:right w:val="none" w:sz="0" w:space="0" w:color="auto"/>
      </w:divBdr>
    </w:div>
    <w:div w:id="766578230">
      <w:bodyDiv w:val="1"/>
      <w:marLeft w:val="0"/>
      <w:marRight w:val="0"/>
      <w:marTop w:val="0"/>
      <w:marBottom w:val="0"/>
      <w:divBdr>
        <w:top w:val="none" w:sz="0" w:space="0" w:color="auto"/>
        <w:left w:val="none" w:sz="0" w:space="0" w:color="auto"/>
        <w:bottom w:val="none" w:sz="0" w:space="0" w:color="auto"/>
        <w:right w:val="none" w:sz="0" w:space="0" w:color="auto"/>
      </w:divBdr>
    </w:div>
    <w:div w:id="766655408">
      <w:bodyDiv w:val="1"/>
      <w:marLeft w:val="0"/>
      <w:marRight w:val="0"/>
      <w:marTop w:val="0"/>
      <w:marBottom w:val="0"/>
      <w:divBdr>
        <w:top w:val="none" w:sz="0" w:space="0" w:color="auto"/>
        <w:left w:val="none" w:sz="0" w:space="0" w:color="auto"/>
        <w:bottom w:val="none" w:sz="0" w:space="0" w:color="auto"/>
        <w:right w:val="none" w:sz="0" w:space="0" w:color="auto"/>
      </w:divBdr>
    </w:div>
    <w:div w:id="766735259">
      <w:bodyDiv w:val="1"/>
      <w:marLeft w:val="0"/>
      <w:marRight w:val="0"/>
      <w:marTop w:val="0"/>
      <w:marBottom w:val="0"/>
      <w:divBdr>
        <w:top w:val="none" w:sz="0" w:space="0" w:color="auto"/>
        <w:left w:val="none" w:sz="0" w:space="0" w:color="auto"/>
        <w:bottom w:val="none" w:sz="0" w:space="0" w:color="auto"/>
        <w:right w:val="none" w:sz="0" w:space="0" w:color="auto"/>
      </w:divBdr>
    </w:div>
    <w:div w:id="771973676">
      <w:bodyDiv w:val="1"/>
      <w:marLeft w:val="0"/>
      <w:marRight w:val="0"/>
      <w:marTop w:val="0"/>
      <w:marBottom w:val="0"/>
      <w:divBdr>
        <w:top w:val="none" w:sz="0" w:space="0" w:color="auto"/>
        <w:left w:val="none" w:sz="0" w:space="0" w:color="auto"/>
        <w:bottom w:val="none" w:sz="0" w:space="0" w:color="auto"/>
        <w:right w:val="none" w:sz="0" w:space="0" w:color="auto"/>
      </w:divBdr>
    </w:div>
    <w:div w:id="773405868">
      <w:bodyDiv w:val="1"/>
      <w:marLeft w:val="0"/>
      <w:marRight w:val="0"/>
      <w:marTop w:val="0"/>
      <w:marBottom w:val="0"/>
      <w:divBdr>
        <w:top w:val="none" w:sz="0" w:space="0" w:color="auto"/>
        <w:left w:val="none" w:sz="0" w:space="0" w:color="auto"/>
        <w:bottom w:val="none" w:sz="0" w:space="0" w:color="auto"/>
        <w:right w:val="none" w:sz="0" w:space="0" w:color="auto"/>
      </w:divBdr>
    </w:div>
    <w:div w:id="775752302">
      <w:bodyDiv w:val="1"/>
      <w:marLeft w:val="0"/>
      <w:marRight w:val="0"/>
      <w:marTop w:val="0"/>
      <w:marBottom w:val="0"/>
      <w:divBdr>
        <w:top w:val="none" w:sz="0" w:space="0" w:color="auto"/>
        <w:left w:val="none" w:sz="0" w:space="0" w:color="auto"/>
        <w:bottom w:val="none" w:sz="0" w:space="0" w:color="auto"/>
        <w:right w:val="none" w:sz="0" w:space="0" w:color="auto"/>
      </w:divBdr>
    </w:div>
    <w:div w:id="777985872">
      <w:bodyDiv w:val="1"/>
      <w:marLeft w:val="0"/>
      <w:marRight w:val="0"/>
      <w:marTop w:val="0"/>
      <w:marBottom w:val="0"/>
      <w:divBdr>
        <w:top w:val="none" w:sz="0" w:space="0" w:color="auto"/>
        <w:left w:val="none" w:sz="0" w:space="0" w:color="auto"/>
        <w:bottom w:val="none" w:sz="0" w:space="0" w:color="auto"/>
        <w:right w:val="none" w:sz="0" w:space="0" w:color="auto"/>
      </w:divBdr>
    </w:div>
    <w:div w:id="782380761">
      <w:bodyDiv w:val="1"/>
      <w:marLeft w:val="0"/>
      <w:marRight w:val="0"/>
      <w:marTop w:val="0"/>
      <w:marBottom w:val="0"/>
      <w:divBdr>
        <w:top w:val="none" w:sz="0" w:space="0" w:color="auto"/>
        <w:left w:val="none" w:sz="0" w:space="0" w:color="auto"/>
        <w:bottom w:val="none" w:sz="0" w:space="0" w:color="auto"/>
        <w:right w:val="none" w:sz="0" w:space="0" w:color="auto"/>
      </w:divBdr>
    </w:div>
    <w:div w:id="783306228">
      <w:bodyDiv w:val="1"/>
      <w:marLeft w:val="0"/>
      <w:marRight w:val="0"/>
      <w:marTop w:val="0"/>
      <w:marBottom w:val="0"/>
      <w:divBdr>
        <w:top w:val="none" w:sz="0" w:space="0" w:color="auto"/>
        <w:left w:val="none" w:sz="0" w:space="0" w:color="auto"/>
        <w:bottom w:val="none" w:sz="0" w:space="0" w:color="auto"/>
        <w:right w:val="none" w:sz="0" w:space="0" w:color="auto"/>
      </w:divBdr>
    </w:div>
    <w:div w:id="783429130">
      <w:bodyDiv w:val="1"/>
      <w:marLeft w:val="0"/>
      <w:marRight w:val="0"/>
      <w:marTop w:val="0"/>
      <w:marBottom w:val="0"/>
      <w:divBdr>
        <w:top w:val="none" w:sz="0" w:space="0" w:color="auto"/>
        <w:left w:val="none" w:sz="0" w:space="0" w:color="auto"/>
        <w:bottom w:val="none" w:sz="0" w:space="0" w:color="auto"/>
        <w:right w:val="none" w:sz="0" w:space="0" w:color="auto"/>
      </w:divBdr>
    </w:div>
    <w:div w:id="785274430">
      <w:bodyDiv w:val="1"/>
      <w:marLeft w:val="0"/>
      <w:marRight w:val="0"/>
      <w:marTop w:val="0"/>
      <w:marBottom w:val="0"/>
      <w:divBdr>
        <w:top w:val="none" w:sz="0" w:space="0" w:color="auto"/>
        <w:left w:val="none" w:sz="0" w:space="0" w:color="auto"/>
        <w:bottom w:val="none" w:sz="0" w:space="0" w:color="auto"/>
        <w:right w:val="none" w:sz="0" w:space="0" w:color="auto"/>
      </w:divBdr>
    </w:div>
    <w:div w:id="792139229">
      <w:bodyDiv w:val="1"/>
      <w:marLeft w:val="0"/>
      <w:marRight w:val="0"/>
      <w:marTop w:val="0"/>
      <w:marBottom w:val="0"/>
      <w:divBdr>
        <w:top w:val="none" w:sz="0" w:space="0" w:color="auto"/>
        <w:left w:val="none" w:sz="0" w:space="0" w:color="auto"/>
        <w:bottom w:val="none" w:sz="0" w:space="0" w:color="auto"/>
        <w:right w:val="none" w:sz="0" w:space="0" w:color="auto"/>
      </w:divBdr>
    </w:div>
    <w:div w:id="794761500">
      <w:bodyDiv w:val="1"/>
      <w:marLeft w:val="0"/>
      <w:marRight w:val="0"/>
      <w:marTop w:val="0"/>
      <w:marBottom w:val="0"/>
      <w:divBdr>
        <w:top w:val="none" w:sz="0" w:space="0" w:color="auto"/>
        <w:left w:val="none" w:sz="0" w:space="0" w:color="auto"/>
        <w:bottom w:val="none" w:sz="0" w:space="0" w:color="auto"/>
        <w:right w:val="none" w:sz="0" w:space="0" w:color="auto"/>
      </w:divBdr>
    </w:div>
    <w:div w:id="797837265">
      <w:bodyDiv w:val="1"/>
      <w:marLeft w:val="0"/>
      <w:marRight w:val="0"/>
      <w:marTop w:val="0"/>
      <w:marBottom w:val="0"/>
      <w:divBdr>
        <w:top w:val="none" w:sz="0" w:space="0" w:color="auto"/>
        <w:left w:val="none" w:sz="0" w:space="0" w:color="auto"/>
        <w:bottom w:val="none" w:sz="0" w:space="0" w:color="auto"/>
        <w:right w:val="none" w:sz="0" w:space="0" w:color="auto"/>
      </w:divBdr>
    </w:div>
    <w:div w:id="799032676">
      <w:bodyDiv w:val="1"/>
      <w:marLeft w:val="0"/>
      <w:marRight w:val="0"/>
      <w:marTop w:val="0"/>
      <w:marBottom w:val="0"/>
      <w:divBdr>
        <w:top w:val="none" w:sz="0" w:space="0" w:color="auto"/>
        <w:left w:val="none" w:sz="0" w:space="0" w:color="auto"/>
        <w:bottom w:val="none" w:sz="0" w:space="0" w:color="auto"/>
        <w:right w:val="none" w:sz="0" w:space="0" w:color="auto"/>
      </w:divBdr>
    </w:div>
    <w:div w:id="801272833">
      <w:bodyDiv w:val="1"/>
      <w:marLeft w:val="0"/>
      <w:marRight w:val="0"/>
      <w:marTop w:val="0"/>
      <w:marBottom w:val="0"/>
      <w:divBdr>
        <w:top w:val="none" w:sz="0" w:space="0" w:color="auto"/>
        <w:left w:val="none" w:sz="0" w:space="0" w:color="auto"/>
        <w:bottom w:val="none" w:sz="0" w:space="0" w:color="auto"/>
        <w:right w:val="none" w:sz="0" w:space="0" w:color="auto"/>
      </w:divBdr>
    </w:div>
    <w:div w:id="803043528">
      <w:bodyDiv w:val="1"/>
      <w:marLeft w:val="0"/>
      <w:marRight w:val="0"/>
      <w:marTop w:val="0"/>
      <w:marBottom w:val="0"/>
      <w:divBdr>
        <w:top w:val="none" w:sz="0" w:space="0" w:color="auto"/>
        <w:left w:val="none" w:sz="0" w:space="0" w:color="auto"/>
        <w:bottom w:val="none" w:sz="0" w:space="0" w:color="auto"/>
        <w:right w:val="none" w:sz="0" w:space="0" w:color="auto"/>
      </w:divBdr>
    </w:div>
    <w:div w:id="807403789">
      <w:bodyDiv w:val="1"/>
      <w:marLeft w:val="0"/>
      <w:marRight w:val="0"/>
      <w:marTop w:val="0"/>
      <w:marBottom w:val="0"/>
      <w:divBdr>
        <w:top w:val="none" w:sz="0" w:space="0" w:color="auto"/>
        <w:left w:val="none" w:sz="0" w:space="0" w:color="auto"/>
        <w:bottom w:val="none" w:sz="0" w:space="0" w:color="auto"/>
        <w:right w:val="none" w:sz="0" w:space="0" w:color="auto"/>
      </w:divBdr>
    </w:div>
    <w:div w:id="816143636">
      <w:bodyDiv w:val="1"/>
      <w:marLeft w:val="0"/>
      <w:marRight w:val="0"/>
      <w:marTop w:val="0"/>
      <w:marBottom w:val="0"/>
      <w:divBdr>
        <w:top w:val="none" w:sz="0" w:space="0" w:color="auto"/>
        <w:left w:val="none" w:sz="0" w:space="0" w:color="auto"/>
        <w:bottom w:val="none" w:sz="0" w:space="0" w:color="auto"/>
        <w:right w:val="none" w:sz="0" w:space="0" w:color="auto"/>
      </w:divBdr>
    </w:div>
    <w:div w:id="821970273">
      <w:bodyDiv w:val="1"/>
      <w:marLeft w:val="0"/>
      <w:marRight w:val="0"/>
      <w:marTop w:val="0"/>
      <w:marBottom w:val="0"/>
      <w:divBdr>
        <w:top w:val="none" w:sz="0" w:space="0" w:color="auto"/>
        <w:left w:val="none" w:sz="0" w:space="0" w:color="auto"/>
        <w:bottom w:val="none" w:sz="0" w:space="0" w:color="auto"/>
        <w:right w:val="none" w:sz="0" w:space="0" w:color="auto"/>
      </w:divBdr>
    </w:div>
    <w:div w:id="826213645">
      <w:bodyDiv w:val="1"/>
      <w:marLeft w:val="0"/>
      <w:marRight w:val="0"/>
      <w:marTop w:val="0"/>
      <w:marBottom w:val="0"/>
      <w:divBdr>
        <w:top w:val="none" w:sz="0" w:space="0" w:color="auto"/>
        <w:left w:val="none" w:sz="0" w:space="0" w:color="auto"/>
        <w:bottom w:val="none" w:sz="0" w:space="0" w:color="auto"/>
        <w:right w:val="none" w:sz="0" w:space="0" w:color="auto"/>
      </w:divBdr>
    </w:div>
    <w:div w:id="830414716">
      <w:bodyDiv w:val="1"/>
      <w:marLeft w:val="0"/>
      <w:marRight w:val="0"/>
      <w:marTop w:val="0"/>
      <w:marBottom w:val="0"/>
      <w:divBdr>
        <w:top w:val="none" w:sz="0" w:space="0" w:color="auto"/>
        <w:left w:val="none" w:sz="0" w:space="0" w:color="auto"/>
        <w:bottom w:val="none" w:sz="0" w:space="0" w:color="auto"/>
        <w:right w:val="none" w:sz="0" w:space="0" w:color="auto"/>
      </w:divBdr>
    </w:div>
    <w:div w:id="833028942">
      <w:bodyDiv w:val="1"/>
      <w:marLeft w:val="0"/>
      <w:marRight w:val="0"/>
      <w:marTop w:val="0"/>
      <w:marBottom w:val="0"/>
      <w:divBdr>
        <w:top w:val="none" w:sz="0" w:space="0" w:color="auto"/>
        <w:left w:val="none" w:sz="0" w:space="0" w:color="auto"/>
        <w:bottom w:val="none" w:sz="0" w:space="0" w:color="auto"/>
        <w:right w:val="none" w:sz="0" w:space="0" w:color="auto"/>
      </w:divBdr>
    </w:div>
    <w:div w:id="833450820">
      <w:bodyDiv w:val="1"/>
      <w:marLeft w:val="0"/>
      <w:marRight w:val="0"/>
      <w:marTop w:val="0"/>
      <w:marBottom w:val="0"/>
      <w:divBdr>
        <w:top w:val="none" w:sz="0" w:space="0" w:color="auto"/>
        <w:left w:val="none" w:sz="0" w:space="0" w:color="auto"/>
        <w:bottom w:val="none" w:sz="0" w:space="0" w:color="auto"/>
        <w:right w:val="none" w:sz="0" w:space="0" w:color="auto"/>
      </w:divBdr>
    </w:div>
    <w:div w:id="835611862">
      <w:bodyDiv w:val="1"/>
      <w:marLeft w:val="0"/>
      <w:marRight w:val="0"/>
      <w:marTop w:val="0"/>
      <w:marBottom w:val="0"/>
      <w:divBdr>
        <w:top w:val="none" w:sz="0" w:space="0" w:color="auto"/>
        <w:left w:val="none" w:sz="0" w:space="0" w:color="auto"/>
        <w:bottom w:val="none" w:sz="0" w:space="0" w:color="auto"/>
        <w:right w:val="none" w:sz="0" w:space="0" w:color="auto"/>
      </w:divBdr>
    </w:div>
    <w:div w:id="836044828">
      <w:bodyDiv w:val="1"/>
      <w:marLeft w:val="0"/>
      <w:marRight w:val="0"/>
      <w:marTop w:val="0"/>
      <w:marBottom w:val="0"/>
      <w:divBdr>
        <w:top w:val="none" w:sz="0" w:space="0" w:color="auto"/>
        <w:left w:val="none" w:sz="0" w:space="0" w:color="auto"/>
        <w:bottom w:val="none" w:sz="0" w:space="0" w:color="auto"/>
        <w:right w:val="none" w:sz="0" w:space="0" w:color="auto"/>
      </w:divBdr>
    </w:div>
    <w:div w:id="836725700">
      <w:bodyDiv w:val="1"/>
      <w:marLeft w:val="0"/>
      <w:marRight w:val="0"/>
      <w:marTop w:val="0"/>
      <w:marBottom w:val="0"/>
      <w:divBdr>
        <w:top w:val="none" w:sz="0" w:space="0" w:color="auto"/>
        <w:left w:val="none" w:sz="0" w:space="0" w:color="auto"/>
        <w:bottom w:val="none" w:sz="0" w:space="0" w:color="auto"/>
        <w:right w:val="none" w:sz="0" w:space="0" w:color="auto"/>
      </w:divBdr>
    </w:div>
    <w:div w:id="855657182">
      <w:bodyDiv w:val="1"/>
      <w:marLeft w:val="0"/>
      <w:marRight w:val="0"/>
      <w:marTop w:val="0"/>
      <w:marBottom w:val="0"/>
      <w:divBdr>
        <w:top w:val="none" w:sz="0" w:space="0" w:color="auto"/>
        <w:left w:val="none" w:sz="0" w:space="0" w:color="auto"/>
        <w:bottom w:val="none" w:sz="0" w:space="0" w:color="auto"/>
        <w:right w:val="none" w:sz="0" w:space="0" w:color="auto"/>
      </w:divBdr>
    </w:div>
    <w:div w:id="855969501">
      <w:bodyDiv w:val="1"/>
      <w:marLeft w:val="0"/>
      <w:marRight w:val="0"/>
      <w:marTop w:val="0"/>
      <w:marBottom w:val="0"/>
      <w:divBdr>
        <w:top w:val="none" w:sz="0" w:space="0" w:color="auto"/>
        <w:left w:val="none" w:sz="0" w:space="0" w:color="auto"/>
        <w:bottom w:val="none" w:sz="0" w:space="0" w:color="auto"/>
        <w:right w:val="none" w:sz="0" w:space="0" w:color="auto"/>
      </w:divBdr>
    </w:div>
    <w:div w:id="857232836">
      <w:bodyDiv w:val="1"/>
      <w:marLeft w:val="0"/>
      <w:marRight w:val="0"/>
      <w:marTop w:val="0"/>
      <w:marBottom w:val="0"/>
      <w:divBdr>
        <w:top w:val="none" w:sz="0" w:space="0" w:color="auto"/>
        <w:left w:val="none" w:sz="0" w:space="0" w:color="auto"/>
        <w:bottom w:val="none" w:sz="0" w:space="0" w:color="auto"/>
        <w:right w:val="none" w:sz="0" w:space="0" w:color="auto"/>
      </w:divBdr>
    </w:div>
    <w:div w:id="857547310">
      <w:bodyDiv w:val="1"/>
      <w:marLeft w:val="0"/>
      <w:marRight w:val="0"/>
      <w:marTop w:val="0"/>
      <w:marBottom w:val="0"/>
      <w:divBdr>
        <w:top w:val="none" w:sz="0" w:space="0" w:color="auto"/>
        <w:left w:val="none" w:sz="0" w:space="0" w:color="auto"/>
        <w:bottom w:val="none" w:sz="0" w:space="0" w:color="auto"/>
        <w:right w:val="none" w:sz="0" w:space="0" w:color="auto"/>
      </w:divBdr>
    </w:div>
    <w:div w:id="866601143">
      <w:bodyDiv w:val="1"/>
      <w:marLeft w:val="0"/>
      <w:marRight w:val="0"/>
      <w:marTop w:val="0"/>
      <w:marBottom w:val="0"/>
      <w:divBdr>
        <w:top w:val="none" w:sz="0" w:space="0" w:color="auto"/>
        <w:left w:val="none" w:sz="0" w:space="0" w:color="auto"/>
        <w:bottom w:val="none" w:sz="0" w:space="0" w:color="auto"/>
        <w:right w:val="none" w:sz="0" w:space="0" w:color="auto"/>
      </w:divBdr>
    </w:div>
    <w:div w:id="870188915">
      <w:bodyDiv w:val="1"/>
      <w:marLeft w:val="0"/>
      <w:marRight w:val="0"/>
      <w:marTop w:val="0"/>
      <w:marBottom w:val="0"/>
      <w:divBdr>
        <w:top w:val="none" w:sz="0" w:space="0" w:color="auto"/>
        <w:left w:val="none" w:sz="0" w:space="0" w:color="auto"/>
        <w:bottom w:val="none" w:sz="0" w:space="0" w:color="auto"/>
        <w:right w:val="none" w:sz="0" w:space="0" w:color="auto"/>
      </w:divBdr>
    </w:div>
    <w:div w:id="872351557">
      <w:bodyDiv w:val="1"/>
      <w:marLeft w:val="0"/>
      <w:marRight w:val="0"/>
      <w:marTop w:val="0"/>
      <w:marBottom w:val="0"/>
      <w:divBdr>
        <w:top w:val="none" w:sz="0" w:space="0" w:color="auto"/>
        <w:left w:val="none" w:sz="0" w:space="0" w:color="auto"/>
        <w:bottom w:val="none" w:sz="0" w:space="0" w:color="auto"/>
        <w:right w:val="none" w:sz="0" w:space="0" w:color="auto"/>
      </w:divBdr>
    </w:div>
    <w:div w:id="883522239">
      <w:bodyDiv w:val="1"/>
      <w:marLeft w:val="0"/>
      <w:marRight w:val="0"/>
      <w:marTop w:val="0"/>
      <w:marBottom w:val="0"/>
      <w:divBdr>
        <w:top w:val="none" w:sz="0" w:space="0" w:color="auto"/>
        <w:left w:val="none" w:sz="0" w:space="0" w:color="auto"/>
        <w:bottom w:val="none" w:sz="0" w:space="0" w:color="auto"/>
        <w:right w:val="none" w:sz="0" w:space="0" w:color="auto"/>
      </w:divBdr>
    </w:div>
    <w:div w:id="887036097">
      <w:bodyDiv w:val="1"/>
      <w:marLeft w:val="0"/>
      <w:marRight w:val="0"/>
      <w:marTop w:val="0"/>
      <w:marBottom w:val="0"/>
      <w:divBdr>
        <w:top w:val="none" w:sz="0" w:space="0" w:color="auto"/>
        <w:left w:val="none" w:sz="0" w:space="0" w:color="auto"/>
        <w:bottom w:val="none" w:sz="0" w:space="0" w:color="auto"/>
        <w:right w:val="none" w:sz="0" w:space="0" w:color="auto"/>
      </w:divBdr>
    </w:div>
    <w:div w:id="893464124">
      <w:bodyDiv w:val="1"/>
      <w:marLeft w:val="0"/>
      <w:marRight w:val="0"/>
      <w:marTop w:val="0"/>
      <w:marBottom w:val="0"/>
      <w:divBdr>
        <w:top w:val="none" w:sz="0" w:space="0" w:color="auto"/>
        <w:left w:val="none" w:sz="0" w:space="0" w:color="auto"/>
        <w:bottom w:val="none" w:sz="0" w:space="0" w:color="auto"/>
        <w:right w:val="none" w:sz="0" w:space="0" w:color="auto"/>
      </w:divBdr>
    </w:div>
    <w:div w:id="893538893">
      <w:bodyDiv w:val="1"/>
      <w:marLeft w:val="0"/>
      <w:marRight w:val="0"/>
      <w:marTop w:val="0"/>
      <w:marBottom w:val="0"/>
      <w:divBdr>
        <w:top w:val="none" w:sz="0" w:space="0" w:color="auto"/>
        <w:left w:val="none" w:sz="0" w:space="0" w:color="auto"/>
        <w:bottom w:val="none" w:sz="0" w:space="0" w:color="auto"/>
        <w:right w:val="none" w:sz="0" w:space="0" w:color="auto"/>
      </w:divBdr>
    </w:div>
    <w:div w:id="895435407">
      <w:bodyDiv w:val="1"/>
      <w:marLeft w:val="0"/>
      <w:marRight w:val="0"/>
      <w:marTop w:val="0"/>
      <w:marBottom w:val="0"/>
      <w:divBdr>
        <w:top w:val="none" w:sz="0" w:space="0" w:color="auto"/>
        <w:left w:val="none" w:sz="0" w:space="0" w:color="auto"/>
        <w:bottom w:val="none" w:sz="0" w:space="0" w:color="auto"/>
        <w:right w:val="none" w:sz="0" w:space="0" w:color="auto"/>
      </w:divBdr>
    </w:div>
    <w:div w:id="898444729">
      <w:bodyDiv w:val="1"/>
      <w:marLeft w:val="0"/>
      <w:marRight w:val="0"/>
      <w:marTop w:val="0"/>
      <w:marBottom w:val="0"/>
      <w:divBdr>
        <w:top w:val="none" w:sz="0" w:space="0" w:color="auto"/>
        <w:left w:val="none" w:sz="0" w:space="0" w:color="auto"/>
        <w:bottom w:val="none" w:sz="0" w:space="0" w:color="auto"/>
        <w:right w:val="none" w:sz="0" w:space="0" w:color="auto"/>
      </w:divBdr>
    </w:div>
    <w:div w:id="900095684">
      <w:bodyDiv w:val="1"/>
      <w:marLeft w:val="0"/>
      <w:marRight w:val="0"/>
      <w:marTop w:val="0"/>
      <w:marBottom w:val="0"/>
      <w:divBdr>
        <w:top w:val="none" w:sz="0" w:space="0" w:color="auto"/>
        <w:left w:val="none" w:sz="0" w:space="0" w:color="auto"/>
        <w:bottom w:val="none" w:sz="0" w:space="0" w:color="auto"/>
        <w:right w:val="none" w:sz="0" w:space="0" w:color="auto"/>
      </w:divBdr>
    </w:div>
    <w:div w:id="901059144">
      <w:bodyDiv w:val="1"/>
      <w:marLeft w:val="0"/>
      <w:marRight w:val="0"/>
      <w:marTop w:val="0"/>
      <w:marBottom w:val="0"/>
      <w:divBdr>
        <w:top w:val="none" w:sz="0" w:space="0" w:color="auto"/>
        <w:left w:val="none" w:sz="0" w:space="0" w:color="auto"/>
        <w:bottom w:val="none" w:sz="0" w:space="0" w:color="auto"/>
        <w:right w:val="none" w:sz="0" w:space="0" w:color="auto"/>
      </w:divBdr>
    </w:div>
    <w:div w:id="902132416">
      <w:bodyDiv w:val="1"/>
      <w:marLeft w:val="0"/>
      <w:marRight w:val="0"/>
      <w:marTop w:val="0"/>
      <w:marBottom w:val="0"/>
      <w:divBdr>
        <w:top w:val="none" w:sz="0" w:space="0" w:color="auto"/>
        <w:left w:val="none" w:sz="0" w:space="0" w:color="auto"/>
        <w:bottom w:val="none" w:sz="0" w:space="0" w:color="auto"/>
        <w:right w:val="none" w:sz="0" w:space="0" w:color="auto"/>
      </w:divBdr>
    </w:div>
    <w:div w:id="909461873">
      <w:bodyDiv w:val="1"/>
      <w:marLeft w:val="0"/>
      <w:marRight w:val="0"/>
      <w:marTop w:val="0"/>
      <w:marBottom w:val="0"/>
      <w:divBdr>
        <w:top w:val="none" w:sz="0" w:space="0" w:color="auto"/>
        <w:left w:val="none" w:sz="0" w:space="0" w:color="auto"/>
        <w:bottom w:val="none" w:sz="0" w:space="0" w:color="auto"/>
        <w:right w:val="none" w:sz="0" w:space="0" w:color="auto"/>
      </w:divBdr>
    </w:div>
    <w:div w:id="910122347">
      <w:bodyDiv w:val="1"/>
      <w:marLeft w:val="0"/>
      <w:marRight w:val="0"/>
      <w:marTop w:val="0"/>
      <w:marBottom w:val="0"/>
      <w:divBdr>
        <w:top w:val="none" w:sz="0" w:space="0" w:color="auto"/>
        <w:left w:val="none" w:sz="0" w:space="0" w:color="auto"/>
        <w:bottom w:val="none" w:sz="0" w:space="0" w:color="auto"/>
        <w:right w:val="none" w:sz="0" w:space="0" w:color="auto"/>
      </w:divBdr>
    </w:div>
    <w:div w:id="910231658">
      <w:bodyDiv w:val="1"/>
      <w:marLeft w:val="0"/>
      <w:marRight w:val="0"/>
      <w:marTop w:val="0"/>
      <w:marBottom w:val="0"/>
      <w:divBdr>
        <w:top w:val="none" w:sz="0" w:space="0" w:color="auto"/>
        <w:left w:val="none" w:sz="0" w:space="0" w:color="auto"/>
        <w:bottom w:val="none" w:sz="0" w:space="0" w:color="auto"/>
        <w:right w:val="none" w:sz="0" w:space="0" w:color="auto"/>
      </w:divBdr>
    </w:div>
    <w:div w:id="913321707">
      <w:bodyDiv w:val="1"/>
      <w:marLeft w:val="0"/>
      <w:marRight w:val="0"/>
      <w:marTop w:val="0"/>
      <w:marBottom w:val="0"/>
      <w:divBdr>
        <w:top w:val="none" w:sz="0" w:space="0" w:color="auto"/>
        <w:left w:val="none" w:sz="0" w:space="0" w:color="auto"/>
        <w:bottom w:val="none" w:sz="0" w:space="0" w:color="auto"/>
        <w:right w:val="none" w:sz="0" w:space="0" w:color="auto"/>
      </w:divBdr>
    </w:div>
    <w:div w:id="917710654">
      <w:bodyDiv w:val="1"/>
      <w:marLeft w:val="0"/>
      <w:marRight w:val="0"/>
      <w:marTop w:val="0"/>
      <w:marBottom w:val="0"/>
      <w:divBdr>
        <w:top w:val="none" w:sz="0" w:space="0" w:color="auto"/>
        <w:left w:val="none" w:sz="0" w:space="0" w:color="auto"/>
        <w:bottom w:val="none" w:sz="0" w:space="0" w:color="auto"/>
        <w:right w:val="none" w:sz="0" w:space="0" w:color="auto"/>
      </w:divBdr>
    </w:div>
    <w:div w:id="922184089">
      <w:bodyDiv w:val="1"/>
      <w:marLeft w:val="0"/>
      <w:marRight w:val="0"/>
      <w:marTop w:val="0"/>
      <w:marBottom w:val="0"/>
      <w:divBdr>
        <w:top w:val="none" w:sz="0" w:space="0" w:color="auto"/>
        <w:left w:val="none" w:sz="0" w:space="0" w:color="auto"/>
        <w:bottom w:val="none" w:sz="0" w:space="0" w:color="auto"/>
        <w:right w:val="none" w:sz="0" w:space="0" w:color="auto"/>
      </w:divBdr>
    </w:div>
    <w:div w:id="922688534">
      <w:bodyDiv w:val="1"/>
      <w:marLeft w:val="0"/>
      <w:marRight w:val="0"/>
      <w:marTop w:val="0"/>
      <w:marBottom w:val="0"/>
      <w:divBdr>
        <w:top w:val="none" w:sz="0" w:space="0" w:color="auto"/>
        <w:left w:val="none" w:sz="0" w:space="0" w:color="auto"/>
        <w:bottom w:val="none" w:sz="0" w:space="0" w:color="auto"/>
        <w:right w:val="none" w:sz="0" w:space="0" w:color="auto"/>
      </w:divBdr>
    </w:div>
    <w:div w:id="924412626">
      <w:bodyDiv w:val="1"/>
      <w:marLeft w:val="0"/>
      <w:marRight w:val="0"/>
      <w:marTop w:val="0"/>
      <w:marBottom w:val="0"/>
      <w:divBdr>
        <w:top w:val="none" w:sz="0" w:space="0" w:color="auto"/>
        <w:left w:val="none" w:sz="0" w:space="0" w:color="auto"/>
        <w:bottom w:val="none" w:sz="0" w:space="0" w:color="auto"/>
        <w:right w:val="none" w:sz="0" w:space="0" w:color="auto"/>
      </w:divBdr>
    </w:div>
    <w:div w:id="927807402">
      <w:bodyDiv w:val="1"/>
      <w:marLeft w:val="0"/>
      <w:marRight w:val="0"/>
      <w:marTop w:val="0"/>
      <w:marBottom w:val="0"/>
      <w:divBdr>
        <w:top w:val="none" w:sz="0" w:space="0" w:color="auto"/>
        <w:left w:val="none" w:sz="0" w:space="0" w:color="auto"/>
        <w:bottom w:val="none" w:sz="0" w:space="0" w:color="auto"/>
        <w:right w:val="none" w:sz="0" w:space="0" w:color="auto"/>
      </w:divBdr>
    </w:div>
    <w:div w:id="928545396">
      <w:bodyDiv w:val="1"/>
      <w:marLeft w:val="0"/>
      <w:marRight w:val="0"/>
      <w:marTop w:val="0"/>
      <w:marBottom w:val="0"/>
      <w:divBdr>
        <w:top w:val="none" w:sz="0" w:space="0" w:color="auto"/>
        <w:left w:val="none" w:sz="0" w:space="0" w:color="auto"/>
        <w:bottom w:val="none" w:sz="0" w:space="0" w:color="auto"/>
        <w:right w:val="none" w:sz="0" w:space="0" w:color="auto"/>
      </w:divBdr>
    </w:div>
    <w:div w:id="938679049">
      <w:bodyDiv w:val="1"/>
      <w:marLeft w:val="0"/>
      <w:marRight w:val="0"/>
      <w:marTop w:val="0"/>
      <w:marBottom w:val="0"/>
      <w:divBdr>
        <w:top w:val="none" w:sz="0" w:space="0" w:color="auto"/>
        <w:left w:val="none" w:sz="0" w:space="0" w:color="auto"/>
        <w:bottom w:val="none" w:sz="0" w:space="0" w:color="auto"/>
        <w:right w:val="none" w:sz="0" w:space="0" w:color="auto"/>
      </w:divBdr>
    </w:div>
    <w:div w:id="950553114">
      <w:bodyDiv w:val="1"/>
      <w:marLeft w:val="0"/>
      <w:marRight w:val="0"/>
      <w:marTop w:val="0"/>
      <w:marBottom w:val="0"/>
      <w:divBdr>
        <w:top w:val="none" w:sz="0" w:space="0" w:color="auto"/>
        <w:left w:val="none" w:sz="0" w:space="0" w:color="auto"/>
        <w:bottom w:val="none" w:sz="0" w:space="0" w:color="auto"/>
        <w:right w:val="none" w:sz="0" w:space="0" w:color="auto"/>
      </w:divBdr>
    </w:div>
    <w:div w:id="963197887">
      <w:bodyDiv w:val="1"/>
      <w:marLeft w:val="0"/>
      <w:marRight w:val="0"/>
      <w:marTop w:val="0"/>
      <w:marBottom w:val="0"/>
      <w:divBdr>
        <w:top w:val="none" w:sz="0" w:space="0" w:color="auto"/>
        <w:left w:val="none" w:sz="0" w:space="0" w:color="auto"/>
        <w:bottom w:val="none" w:sz="0" w:space="0" w:color="auto"/>
        <w:right w:val="none" w:sz="0" w:space="0" w:color="auto"/>
      </w:divBdr>
    </w:div>
    <w:div w:id="965353514">
      <w:bodyDiv w:val="1"/>
      <w:marLeft w:val="0"/>
      <w:marRight w:val="0"/>
      <w:marTop w:val="0"/>
      <w:marBottom w:val="0"/>
      <w:divBdr>
        <w:top w:val="none" w:sz="0" w:space="0" w:color="auto"/>
        <w:left w:val="none" w:sz="0" w:space="0" w:color="auto"/>
        <w:bottom w:val="none" w:sz="0" w:space="0" w:color="auto"/>
        <w:right w:val="none" w:sz="0" w:space="0" w:color="auto"/>
      </w:divBdr>
    </w:div>
    <w:div w:id="970791325">
      <w:bodyDiv w:val="1"/>
      <w:marLeft w:val="0"/>
      <w:marRight w:val="0"/>
      <w:marTop w:val="0"/>
      <w:marBottom w:val="0"/>
      <w:divBdr>
        <w:top w:val="none" w:sz="0" w:space="0" w:color="auto"/>
        <w:left w:val="none" w:sz="0" w:space="0" w:color="auto"/>
        <w:bottom w:val="none" w:sz="0" w:space="0" w:color="auto"/>
        <w:right w:val="none" w:sz="0" w:space="0" w:color="auto"/>
      </w:divBdr>
    </w:div>
    <w:div w:id="972518100">
      <w:bodyDiv w:val="1"/>
      <w:marLeft w:val="0"/>
      <w:marRight w:val="0"/>
      <w:marTop w:val="0"/>
      <w:marBottom w:val="0"/>
      <w:divBdr>
        <w:top w:val="none" w:sz="0" w:space="0" w:color="auto"/>
        <w:left w:val="none" w:sz="0" w:space="0" w:color="auto"/>
        <w:bottom w:val="none" w:sz="0" w:space="0" w:color="auto"/>
        <w:right w:val="none" w:sz="0" w:space="0" w:color="auto"/>
      </w:divBdr>
    </w:div>
    <w:div w:id="983896885">
      <w:bodyDiv w:val="1"/>
      <w:marLeft w:val="0"/>
      <w:marRight w:val="0"/>
      <w:marTop w:val="0"/>
      <w:marBottom w:val="0"/>
      <w:divBdr>
        <w:top w:val="none" w:sz="0" w:space="0" w:color="auto"/>
        <w:left w:val="none" w:sz="0" w:space="0" w:color="auto"/>
        <w:bottom w:val="none" w:sz="0" w:space="0" w:color="auto"/>
        <w:right w:val="none" w:sz="0" w:space="0" w:color="auto"/>
      </w:divBdr>
    </w:div>
    <w:div w:id="987706647">
      <w:bodyDiv w:val="1"/>
      <w:marLeft w:val="0"/>
      <w:marRight w:val="0"/>
      <w:marTop w:val="0"/>
      <w:marBottom w:val="0"/>
      <w:divBdr>
        <w:top w:val="none" w:sz="0" w:space="0" w:color="auto"/>
        <w:left w:val="none" w:sz="0" w:space="0" w:color="auto"/>
        <w:bottom w:val="none" w:sz="0" w:space="0" w:color="auto"/>
        <w:right w:val="none" w:sz="0" w:space="0" w:color="auto"/>
      </w:divBdr>
    </w:div>
    <w:div w:id="989598420">
      <w:bodyDiv w:val="1"/>
      <w:marLeft w:val="0"/>
      <w:marRight w:val="0"/>
      <w:marTop w:val="0"/>
      <w:marBottom w:val="0"/>
      <w:divBdr>
        <w:top w:val="none" w:sz="0" w:space="0" w:color="auto"/>
        <w:left w:val="none" w:sz="0" w:space="0" w:color="auto"/>
        <w:bottom w:val="none" w:sz="0" w:space="0" w:color="auto"/>
        <w:right w:val="none" w:sz="0" w:space="0" w:color="auto"/>
      </w:divBdr>
    </w:div>
    <w:div w:id="991567687">
      <w:bodyDiv w:val="1"/>
      <w:marLeft w:val="0"/>
      <w:marRight w:val="0"/>
      <w:marTop w:val="0"/>
      <w:marBottom w:val="0"/>
      <w:divBdr>
        <w:top w:val="none" w:sz="0" w:space="0" w:color="auto"/>
        <w:left w:val="none" w:sz="0" w:space="0" w:color="auto"/>
        <w:bottom w:val="none" w:sz="0" w:space="0" w:color="auto"/>
        <w:right w:val="none" w:sz="0" w:space="0" w:color="auto"/>
      </w:divBdr>
    </w:div>
    <w:div w:id="992105584">
      <w:bodyDiv w:val="1"/>
      <w:marLeft w:val="0"/>
      <w:marRight w:val="0"/>
      <w:marTop w:val="0"/>
      <w:marBottom w:val="0"/>
      <w:divBdr>
        <w:top w:val="none" w:sz="0" w:space="0" w:color="auto"/>
        <w:left w:val="none" w:sz="0" w:space="0" w:color="auto"/>
        <w:bottom w:val="none" w:sz="0" w:space="0" w:color="auto"/>
        <w:right w:val="none" w:sz="0" w:space="0" w:color="auto"/>
      </w:divBdr>
    </w:div>
    <w:div w:id="992682672">
      <w:bodyDiv w:val="1"/>
      <w:marLeft w:val="0"/>
      <w:marRight w:val="0"/>
      <w:marTop w:val="0"/>
      <w:marBottom w:val="0"/>
      <w:divBdr>
        <w:top w:val="none" w:sz="0" w:space="0" w:color="auto"/>
        <w:left w:val="none" w:sz="0" w:space="0" w:color="auto"/>
        <w:bottom w:val="none" w:sz="0" w:space="0" w:color="auto"/>
        <w:right w:val="none" w:sz="0" w:space="0" w:color="auto"/>
      </w:divBdr>
    </w:div>
    <w:div w:id="1002003649">
      <w:bodyDiv w:val="1"/>
      <w:marLeft w:val="0"/>
      <w:marRight w:val="0"/>
      <w:marTop w:val="0"/>
      <w:marBottom w:val="0"/>
      <w:divBdr>
        <w:top w:val="none" w:sz="0" w:space="0" w:color="auto"/>
        <w:left w:val="none" w:sz="0" w:space="0" w:color="auto"/>
        <w:bottom w:val="none" w:sz="0" w:space="0" w:color="auto"/>
        <w:right w:val="none" w:sz="0" w:space="0" w:color="auto"/>
      </w:divBdr>
    </w:div>
    <w:div w:id="1003388715">
      <w:bodyDiv w:val="1"/>
      <w:marLeft w:val="0"/>
      <w:marRight w:val="0"/>
      <w:marTop w:val="0"/>
      <w:marBottom w:val="0"/>
      <w:divBdr>
        <w:top w:val="none" w:sz="0" w:space="0" w:color="auto"/>
        <w:left w:val="none" w:sz="0" w:space="0" w:color="auto"/>
        <w:bottom w:val="none" w:sz="0" w:space="0" w:color="auto"/>
        <w:right w:val="none" w:sz="0" w:space="0" w:color="auto"/>
      </w:divBdr>
    </w:div>
    <w:div w:id="1004867991">
      <w:bodyDiv w:val="1"/>
      <w:marLeft w:val="0"/>
      <w:marRight w:val="0"/>
      <w:marTop w:val="0"/>
      <w:marBottom w:val="0"/>
      <w:divBdr>
        <w:top w:val="none" w:sz="0" w:space="0" w:color="auto"/>
        <w:left w:val="none" w:sz="0" w:space="0" w:color="auto"/>
        <w:bottom w:val="none" w:sz="0" w:space="0" w:color="auto"/>
        <w:right w:val="none" w:sz="0" w:space="0" w:color="auto"/>
      </w:divBdr>
    </w:div>
    <w:div w:id="1008216411">
      <w:bodyDiv w:val="1"/>
      <w:marLeft w:val="0"/>
      <w:marRight w:val="0"/>
      <w:marTop w:val="0"/>
      <w:marBottom w:val="0"/>
      <w:divBdr>
        <w:top w:val="none" w:sz="0" w:space="0" w:color="auto"/>
        <w:left w:val="none" w:sz="0" w:space="0" w:color="auto"/>
        <w:bottom w:val="none" w:sz="0" w:space="0" w:color="auto"/>
        <w:right w:val="none" w:sz="0" w:space="0" w:color="auto"/>
      </w:divBdr>
    </w:div>
    <w:div w:id="1012881731">
      <w:bodyDiv w:val="1"/>
      <w:marLeft w:val="0"/>
      <w:marRight w:val="0"/>
      <w:marTop w:val="0"/>
      <w:marBottom w:val="0"/>
      <w:divBdr>
        <w:top w:val="none" w:sz="0" w:space="0" w:color="auto"/>
        <w:left w:val="none" w:sz="0" w:space="0" w:color="auto"/>
        <w:bottom w:val="none" w:sz="0" w:space="0" w:color="auto"/>
        <w:right w:val="none" w:sz="0" w:space="0" w:color="auto"/>
      </w:divBdr>
    </w:div>
    <w:div w:id="1018774547">
      <w:bodyDiv w:val="1"/>
      <w:marLeft w:val="0"/>
      <w:marRight w:val="0"/>
      <w:marTop w:val="0"/>
      <w:marBottom w:val="0"/>
      <w:divBdr>
        <w:top w:val="none" w:sz="0" w:space="0" w:color="auto"/>
        <w:left w:val="none" w:sz="0" w:space="0" w:color="auto"/>
        <w:bottom w:val="none" w:sz="0" w:space="0" w:color="auto"/>
        <w:right w:val="none" w:sz="0" w:space="0" w:color="auto"/>
      </w:divBdr>
    </w:div>
    <w:div w:id="1019234115">
      <w:bodyDiv w:val="1"/>
      <w:marLeft w:val="0"/>
      <w:marRight w:val="0"/>
      <w:marTop w:val="0"/>
      <w:marBottom w:val="0"/>
      <w:divBdr>
        <w:top w:val="none" w:sz="0" w:space="0" w:color="auto"/>
        <w:left w:val="none" w:sz="0" w:space="0" w:color="auto"/>
        <w:bottom w:val="none" w:sz="0" w:space="0" w:color="auto"/>
        <w:right w:val="none" w:sz="0" w:space="0" w:color="auto"/>
      </w:divBdr>
    </w:div>
    <w:div w:id="1020467317">
      <w:bodyDiv w:val="1"/>
      <w:marLeft w:val="0"/>
      <w:marRight w:val="0"/>
      <w:marTop w:val="0"/>
      <w:marBottom w:val="0"/>
      <w:divBdr>
        <w:top w:val="none" w:sz="0" w:space="0" w:color="auto"/>
        <w:left w:val="none" w:sz="0" w:space="0" w:color="auto"/>
        <w:bottom w:val="none" w:sz="0" w:space="0" w:color="auto"/>
        <w:right w:val="none" w:sz="0" w:space="0" w:color="auto"/>
      </w:divBdr>
    </w:div>
    <w:div w:id="1023094083">
      <w:bodyDiv w:val="1"/>
      <w:marLeft w:val="0"/>
      <w:marRight w:val="0"/>
      <w:marTop w:val="0"/>
      <w:marBottom w:val="0"/>
      <w:divBdr>
        <w:top w:val="none" w:sz="0" w:space="0" w:color="auto"/>
        <w:left w:val="none" w:sz="0" w:space="0" w:color="auto"/>
        <w:bottom w:val="none" w:sz="0" w:space="0" w:color="auto"/>
        <w:right w:val="none" w:sz="0" w:space="0" w:color="auto"/>
      </w:divBdr>
    </w:div>
    <w:div w:id="1025406363">
      <w:bodyDiv w:val="1"/>
      <w:marLeft w:val="0"/>
      <w:marRight w:val="0"/>
      <w:marTop w:val="0"/>
      <w:marBottom w:val="0"/>
      <w:divBdr>
        <w:top w:val="none" w:sz="0" w:space="0" w:color="auto"/>
        <w:left w:val="none" w:sz="0" w:space="0" w:color="auto"/>
        <w:bottom w:val="none" w:sz="0" w:space="0" w:color="auto"/>
        <w:right w:val="none" w:sz="0" w:space="0" w:color="auto"/>
      </w:divBdr>
    </w:div>
    <w:div w:id="1026444356">
      <w:bodyDiv w:val="1"/>
      <w:marLeft w:val="0"/>
      <w:marRight w:val="0"/>
      <w:marTop w:val="0"/>
      <w:marBottom w:val="0"/>
      <w:divBdr>
        <w:top w:val="none" w:sz="0" w:space="0" w:color="auto"/>
        <w:left w:val="none" w:sz="0" w:space="0" w:color="auto"/>
        <w:bottom w:val="none" w:sz="0" w:space="0" w:color="auto"/>
        <w:right w:val="none" w:sz="0" w:space="0" w:color="auto"/>
      </w:divBdr>
    </w:div>
    <w:div w:id="1035616271">
      <w:bodyDiv w:val="1"/>
      <w:marLeft w:val="0"/>
      <w:marRight w:val="0"/>
      <w:marTop w:val="0"/>
      <w:marBottom w:val="0"/>
      <w:divBdr>
        <w:top w:val="none" w:sz="0" w:space="0" w:color="auto"/>
        <w:left w:val="none" w:sz="0" w:space="0" w:color="auto"/>
        <w:bottom w:val="none" w:sz="0" w:space="0" w:color="auto"/>
        <w:right w:val="none" w:sz="0" w:space="0" w:color="auto"/>
      </w:divBdr>
    </w:div>
    <w:div w:id="1036584882">
      <w:bodyDiv w:val="1"/>
      <w:marLeft w:val="0"/>
      <w:marRight w:val="0"/>
      <w:marTop w:val="0"/>
      <w:marBottom w:val="0"/>
      <w:divBdr>
        <w:top w:val="none" w:sz="0" w:space="0" w:color="auto"/>
        <w:left w:val="none" w:sz="0" w:space="0" w:color="auto"/>
        <w:bottom w:val="none" w:sz="0" w:space="0" w:color="auto"/>
        <w:right w:val="none" w:sz="0" w:space="0" w:color="auto"/>
      </w:divBdr>
    </w:div>
    <w:div w:id="1038238573">
      <w:bodyDiv w:val="1"/>
      <w:marLeft w:val="0"/>
      <w:marRight w:val="0"/>
      <w:marTop w:val="0"/>
      <w:marBottom w:val="0"/>
      <w:divBdr>
        <w:top w:val="none" w:sz="0" w:space="0" w:color="auto"/>
        <w:left w:val="none" w:sz="0" w:space="0" w:color="auto"/>
        <w:bottom w:val="none" w:sz="0" w:space="0" w:color="auto"/>
        <w:right w:val="none" w:sz="0" w:space="0" w:color="auto"/>
      </w:divBdr>
    </w:div>
    <w:div w:id="1044409171">
      <w:bodyDiv w:val="1"/>
      <w:marLeft w:val="0"/>
      <w:marRight w:val="0"/>
      <w:marTop w:val="0"/>
      <w:marBottom w:val="0"/>
      <w:divBdr>
        <w:top w:val="none" w:sz="0" w:space="0" w:color="auto"/>
        <w:left w:val="none" w:sz="0" w:space="0" w:color="auto"/>
        <w:bottom w:val="none" w:sz="0" w:space="0" w:color="auto"/>
        <w:right w:val="none" w:sz="0" w:space="0" w:color="auto"/>
      </w:divBdr>
    </w:div>
    <w:div w:id="1047337475">
      <w:bodyDiv w:val="1"/>
      <w:marLeft w:val="0"/>
      <w:marRight w:val="0"/>
      <w:marTop w:val="0"/>
      <w:marBottom w:val="0"/>
      <w:divBdr>
        <w:top w:val="none" w:sz="0" w:space="0" w:color="auto"/>
        <w:left w:val="none" w:sz="0" w:space="0" w:color="auto"/>
        <w:bottom w:val="none" w:sz="0" w:space="0" w:color="auto"/>
        <w:right w:val="none" w:sz="0" w:space="0" w:color="auto"/>
      </w:divBdr>
    </w:div>
    <w:div w:id="1047997434">
      <w:bodyDiv w:val="1"/>
      <w:marLeft w:val="0"/>
      <w:marRight w:val="0"/>
      <w:marTop w:val="0"/>
      <w:marBottom w:val="0"/>
      <w:divBdr>
        <w:top w:val="none" w:sz="0" w:space="0" w:color="auto"/>
        <w:left w:val="none" w:sz="0" w:space="0" w:color="auto"/>
        <w:bottom w:val="none" w:sz="0" w:space="0" w:color="auto"/>
        <w:right w:val="none" w:sz="0" w:space="0" w:color="auto"/>
      </w:divBdr>
    </w:div>
    <w:div w:id="1060906373">
      <w:bodyDiv w:val="1"/>
      <w:marLeft w:val="0"/>
      <w:marRight w:val="0"/>
      <w:marTop w:val="0"/>
      <w:marBottom w:val="0"/>
      <w:divBdr>
        <w:top w:val="none" w:sz="0" w:space="0" w:color="auto"/>
        <w:left w:val="none" w:sz="0" w:space="0" w:color="auto"/>
        <w:bottom w:val="none" w:sz="0" w:space="0" w:color="auto"/>
        <w:right w:val="none" w:sz="0" w:space="0" w:color="auto"/>
      </w:divBdr>
    </w:div>
    <w:div w:id="1065646450">
      <w:bodyDiv w:val="1"/>
      <w:marLeft w:val="0"/>
      <w:marRight w:val="0"/>
      <w:marTop w:val="0"/>
      <w:marBottom w:val="0"/>
      <w:divBdr>
        <w:top w:val="none" w:sz="0" w:space="0" w:color="auto"/>
        <w:left w:val="none" w:sz="0" w:space="0" w:color="auto"/>
        <w:bottom w:val="none" w:sz="0" w:space="0" w:color="auto"/>
        <w:right w:val="none" w:sz="0" w:space="0" w:color="auto"/>
      </w:divBdr>
    </w:div>
    <w:div w:id="1073115814">
      <w:bodyDiv w:val="1"/>
      <w:marLeft w:val="0"/>
      <w:marRight w:val="0"/>
      <w:marTop w:val="0"/>
      <w:marBottom w:val="0"/>
      <w:divBdr>
        <w:top w:val="none" w:sz="0" w:space="0" w:color="auto"/>
        <w:left w:val="none" w:sz="0" w:space="0" w:color="auto"/>
        <w:bottom w:val="none" w:sz="0" w:space="0" w:color="auto"/>
        <w:right w:val="none" w:sz="0" w:space="0" w:color="auto"/>
      </w:divBdr>
    </w:div>
    <w:div w:id="1073354875">
      <w:bodyDiv w:val="1"/>
      <w:marLeft w:val="0"/>
      <w:marRight w:val="0"/>
      <w:marTop w:val="0"/>
      <w:marBottom w:val="0"/>
      <w:divBdr>
        <w:top w:val="none" w:sz="0" w:space="0" w:color="auto"/>
        <w:left w:val="none" w:sz="0" w:space="0" w:color="auto"/>
        <w:bottom w:val="none" w:sz="0" w:space="0" w:color="auto"/>
        <w:right w:val="none" w:sz="0" w:space="0" w:color="auto"/>
      </w:divBdr>
    </w:div>
    <w:div w:id="1074083955">
      <w:bodyDiv w:val="1"/>
      <w:marLeft w:val="0"/>
      <w:marRight w:val="0"/>
      <w:marTop w:val="0"/>
      <w:marBottom w:val="0"/>
      <w:divBdr>
        <w:top w:val="none" w:sz="0" w:space="0" w:color="auto"/>
        <w:left w:val="none" w:sz="0" w:space="0" w:color="auto"/>
        <w:bottom w:val="none" w:sz="0" w:space="0" w:color="auto"/>
        <w:right w:val="none" w:sz="0" w:space="0" w:color="auto"/>
      </w:divBdr>
    </w:div>
    <w:div w:id="1075933026">
      <w:bodyDiv w:val="1"/>
      <w:marLeft w:val="0"/>
      <w:marRight w:val="0"/>
      <w:marTop w:val="0"/>
      <w:marBottom w:val="0"/>
      <w:divBdr>
        <w:top w:val="none" w:sz="0" w:space="0" w:color="auto"/>
        <w:left w:val="none" w:sz="0" w:space="0" w:color="auto"/>
        <w:bottom w:val="none" w:sz="0" w:space="0" w:color="auto"/>
        <w:right w:val="none" w:sz="0" w:space="0" w:color="auto"/>
      </w:divBdr>
    </w:div>
    <w:div w:id="1077022404">
      <w:bodyDiv w:val="1"/>
      <w:marLeft w:val="0"/>
      <w:marRight w:val="0"/>
      <w:marTop w:val="0"/>
      <w:marBottom w:val="0"/>
      <w:divBdr>
        <w:top w:val="none" w:sz="0" w:space="0" w:color="auto"/>
        <w:left w:val="none" w:sz="0" w:space="0" w:color="auto"/>
        <w:bottom w:val="none" w:sz="0" w:space="0" w:color="auto"/>
        <w:right w:val="none" w:sz="0" w:space="0" w:color="auto"/>
      </w:divBdr>
    </w:div>
    <w:div w:id="1077900384">
      <w:bodyDiv w:val="1"/>
      <w:marLeft w:val="0"/>
      <w:marRight w:val="0"/>
      <w:marTop w:val="0"/>
      <w:marBottom w:val="0"/>
      <w:divBdr>
        <w:top w:val="none" w:sz="0" w:space="0" w:color="auto"/>
        <w:left w:val="none" w:sz="0" w:space="0" w:color="auto"/>
        <w:bottom w:val="none" w:sz="0" w:space="0" w:color="auto"/>
        <w:right w:val="none" w:sz="0" w:space="0" w:color="auto"/>
      </w:divBdr>
    </w:div>
    <w:div w:id="1082724227">
      <w:bodyDiv w:val="1"/>
      <w:marLeft w:val="0"/>
      <w:marRight w:val="0"/>
      <w:marTop w:val="0"/>
      <w:marBottom w:val="0"/>
      <w:divBdr>
        <w:top w:val="none" w:sz="0" w:space="0" w:color="auto"/>
        <w:left w:val="none" w:sz="0" w:space="0" w:color="auto"/>
        <w:bottom w:val="none" w:sz="0" w:space="0" w:color="auto"/>
        <w:right w:val="none" w:sz="0" w:space="0" w:color="auto"/>
      </w:divBdr>
    </w:div>
    <w:div w:id="1082794376">
      <w:bodyDiv w:val="1"/>
      <w:marLeft w:val="0"/>
      <w:marRight w:val="0"/>
      <w:marTop w:val="0"/>
      <w:marBottom w:val="0"/>
      <w:divBdr>
        <w:top w:val="none" w:sz="0" w:space="0" w:color="auto"/>
        <w:left w:val="none" w:sz="0" w:space="0" w:color="auto"/>
        <w:bottom w:val="none" w:sz="0" w:space="0" w:color="auto"/>
        <w:right w:val="none" w:sz="0" w:space="0" w:color="auto"/>
      </w:divBdr>
    </w:div>
    <w:div w:id="1085420436">
      <w:bodyDiv w:val="1"/>
      <w:marLeft w:val="0"/>
      <w:marRight w:val="0"/>
      <w:marTop w:val="0"/>
      <w:marBottom w:val="0"/>
      <w:divBdr>
        <w:top w:val="none" w:sz="0" w:space="0" w:color="auto"/>
        <w:left w:val="none" w:sz="0" w:space="0" w:color="auto"/>
        <w:bottom w:val="none" w:sz="0" w:space="0" w:color="auto"/>
        <w:right w:val="none" w:sz="0" w:space="0" w:color="auto"/>
      </w:divBdr>
    </w:div>
    <w:div w:id="1096052571">
      <w:bodyDiv w:val="1"/>
      <w:marLeft w:val="0"/>
      <w:marRight w:val="0"/>
      <w:marTop w:val="0"/>
      <w:marBottom w:val="0"/>
      <w:divBdr>
        <w:top w:val="none" w:sz="0" w:space="0" w:color="auto"/>
        <w:left w:val="none" w:sz="0" w:space="0" w:color="auto"/>
        <w:bottom w:val="none" w:sz="0" w:space="0" w:color="auto"/>
        <w:right w:val="none" w:sz="0" w:space="0" w:color="auto"/>
      </w:divBdr>
    </w:div>
    <w:div w:id="1096905954">
      <w:bodyDiv w:val="1"/>
      <w:marLeft w:val="0"/>
      <w:marRight w:val="0"/>
      <w:marTop w:val="0"/>
      <w:marBottom w:val="0"/>
      <w:divBdr>
        <w:top w:val="none" w:sz="0" w:space="0" w:color="auto"/>
        <w:left w:val="none" w:sz="0" w:space="0" w:color="auto"/>
        <w:bottom w:val="none" w:sz="0" w:space="0" w:color="auto"/>
        <w:right w:val="none" w:sz="0" w:space="0" w:color="auto"/>
      </w:divBdr>
    </w:div>
    <w:div w:id="1107232748">
      <w:bodyDiv w:val="1"/>
      <w:marLeft w:val="0"/>
      <w:marRight w:val="0"/>
      <w:marTop w:val="0"/>
      <w:marBottom w:val="0"/>
      <w:divBdr>
        <w:top w:val="none" w:sz="0" w:space="0" w:color="auto"/>
        <w:left w:val="none" w:sz="0" w:space="0" w:color="auto"/>
        <w:bottom w:val="none" w:sz="0" w:space="0" w:color="auto"/>
        <w:right w:val="none" w:sz="0" w:space="0" w:color="auto"/>
      </w:divBdr>
    </w:div>
    <w:div w:id="1113866380">
      <w:bodyDiv w:val="1"/>
      <w:marLeft w:val="0"/>
      <w:marRight w:val="0"/>
      <w:marTop w:val="0"/>
      <w:marBottom w:val="0"/>
      <w:divBdr>
        <w:top w:val="none" w:sz="0" w:space="0" w:color="auto"/>
        <w:left w:val="none" w:sz="0" w:space="0" w:color="auto"/>
        <w:bottom w:val="none" w:sz="0" w:space="0" w:color="auto"/>
        <w:right w:val="none" w:sz="0" w:space="0" w:color="auto"/>
      </w:divBdr>
    </w:div>
    <w:div w:id="1119449895">
      <w:bodyDiv w:val="1"/>
      <w:marLeft w:val="0"/>
      <w:marRight w:val="0"/>
      <w:marTop w:val="0"/>
      <w:marBottom w:val="0"/>
      <w:divBdr>
        <w:top w:val="none" w:sz="0" w:space="0" w:color="auto"/>
        <w:left w:val="none" w:sz="0" w:space="0" w:color="auto"/>
        <w:bottom w:val="none" w:sz="0" w:space="0" w:color="auto"/>
        <w:right w:val="none" w:sz="0" w:space="0" w:color="auto"/>
      </w:divBdr>
    </w:div>
    <w:div w:id="1125656155">
      <w:bodyDiv w:val="1"/>
      <w:marLeft w:val="0"/>
      <w:marRight w:val="0"/>
      <w:marTop w:val="0"/>
      <w:marBottom w:val="0"/>
      <w:divBdr>
        <w:top w:val="none" w:sz="0" w:space="0" w:color="auto"/>
        <w:left w:val="none" w:sz="0" w:space="0" w:color="auto"/>
        <w:bottom w:val="none" w:sz="0" w:space="0" w:color="auto"/>
        <w:right w:val="none" w:sz="0" w:space="0" w:color="auto"/>
      </w:divBdr>
    </w:div>
    <w:div w:id="1126385943">
      <w:bodyDiv w:val="1"/>
      <w:marLeft w:val="0"/>
      <w:marRight w:val="0"/>
      <w:marTop w:val="0"/>
      <w:marBottom w:val="0"/>
      <w:divBdr>
        <w:top w:val="none" w:sz="0" w:space="0" w:color="auto"/>
        <w:left w:val="none" w:sz="0" w:space="0" w:color="auto"/>
        <w:bottom w:val="none" w:sz="0" w:space="0" w:color="auto"/>
        <w:right w:val="none" w:sz="0" w:space="0" w:color="auto"/>
      </w:divBdr>
    </w:div>
    <w:div w:id="1128474417">
      <w:bodyDiv w:val="1"/>
      <w:marLeft w:val="0"/>
      <w:marRight w:val="0"/>
      <w:marTop w:val="0"/>
      <w:marBottom w:val="0"/>
      <w:divBdr>
        <w:top w:val="none" w:sz="0" w:space="0" w:color="auto"/>
        <w:left w:val="none" w:sz="0" w:space="0" w:color="auto"/>
        <w:bottom w:val="none" w:sz="0" w:space="0" w:color="auto"/>
        <w:right w:val="none" w:sz="0" w:space="0" w:color="auto"/>
      </w:divBdr>
    </w:div>
    <w:div w:id="1128547832">
      <w:bodyDiv w:val="1"/>
      <w:marLeft w:val="0"/>
      <w:marRight w:val="0"/>
      <w:marTop w:val="0"/>
      <w:marBottom w:val="0"/>
      <w:divBdr>
        <w:top w:val="none" w:sz="0" w:space="0" w:color="auto"/>
        <w:left w:val="none" w:sz="0" w:space="0" w:color="auto"/>
        <w:bottom w:val="none" w:sz="0" w:space="0" w:color="auto"/>
        <w:right w:val="none" w:sz="0" w:space="0" w:color="auto"/>
      </w:divBdr>
    </w:div>
    <w:div w:id="1129477254">
      <w:bodyDiv w:val="1"/>
      <w:marLeft w:val="0"/>
      <w:marRight w:val="0"/>
      <w:marTop w:val="0"/>
      <w:marBottom w:val="0"/>
      <w:divBdr>
        <w:top w:val="none" w:sz="0" w:space="0" w:color="auto"/>
        <w:left w:val="none" w:sz="0" w:space="0" w:color="auto"/>
        <w:bottom w:val="none" w:sz="0" w:space="0" w:color="auto"/>
        <w:right w:val="none" w:sz="0" w:space="0" w:color="auto"/>
      </w:divBdr>
    </w:div>
    <w:div w:id="1129936505">
      <w:bodyDiv w:val="1"/>
      <w:marLeft w:val="0"/>
      <w:marRight w:val="0"/>
      <w:marTop w:val="0"/>
      <w:marBottom w:val="0"/>
      <w:divBdr>
        <w:top w:val="none" w:sz="0" w:space="0" w:color="auto"/>
        <w:left w:val="none" w:sz="0" w:space="0" w:color="auto"/>
        <w:bottom w:val="none" w:sz="0" w:space="0" w:color="auto"/>
        <w:right w:val="none" w:sz="0" w:space="0" w:color="auto"/>
      </w:divBdr>
    </w:div>
    <w:div w:id="1133713661">
      <w:bodyDiv w:val="1"/>
      <w:marLeft w:val="0"/>
      <w:marRight w:val="0"/>
      <w:marTop w:val="0"/>
      <w:marBottom w:val="0"/>
      <w:divBdr>
        <w:top w:val="none" w:sz="0" w:space="0" w:color="auto"/>
        <w:left w:val="none" w:sz="0" w:space="0" w:color="auto"/>
        <w:bottom w:val="none" w:sz="0" w:space="0" w:color="auto"/>
        <w:right w:val="none" w:sz="0" w:space="0" w:color="auto"/>
      </w:divBdr>
    </w:div>
    <w:div w:id="1136678077">
      <w:bodyDiv w:val="1"/>
      <w:marLeft w:val="0"/>
      <w:marRight w:val="0"/>
      <w:marTop w:val="0"/>
      <w:marBottom w:val="0"/>
      <w:divBdr>
        <w:top w:val="none" w:sz="0" w:space="0" w:color="auto"/>
        <w:left w:val="none" w:sz="0" w:space="0" w:color="auto"/>
        <w:bottom w:val="none" w:sz="0" w:space="0" w:color="auto"/>
        <w:right w:val="none" w:sz="0" w:space="0" w:color="auto"/>
      </w:divBdr>
    </w:div>
    <w:div w:id="1137602793">
      <w:bodyDiv w:val="1"/>
      <w:marLeft w:val="0"/>
      <w:marRight w:val="0"/>
      <w:marTop w:val="0"/>
      <w:marBottom w:val="0"/>
      <w:divBdr>
        <w:top w:val="none" w:sz="0" w:space="0" w:color="auto"/>
        <w:left w:val="none" w:sz="0" w:space="0" w:color="auto"/>
        <w:bottom w:val="none" w:sz="0" w:space="0" w:color="auto"/>
        <w:right w:val="none" w:sz="0" w:space="0" w:color="auto"/>
      </w:divBdr>
    </w:div>
    <w:div w:id="1137800404">
      <w:bodyDiv w:val="1"/>
      <w:marLeft w:val="0"/>
      <w:marRight w:val="0"/>
      <w:marTop w:val="0"/>
      <w:marBottom w:val="0"/>
      <w:divBdr>
        <w:top w:val="none" w:sz="0" w:space="0" w:color="auto"/>
        <w:left w:val="none" w:sz="0" w:space="0" w:color="auto"/>
        <w:bottom w:val="none" w:sz="0" w:space="0" w:color="auto"/>
        <w:right w:val="none" w:sz="0" w:space="0" w:color="auto"/>
      </w:divBdr>
    </w:div>
    <w:div w:id="1138301798">
      <w:bodyDiv w:val="1"/>
      <w:marLeft w:val="0"/>
      <w:marRight w:val="0"/>
      <w:marTop w:val="0"/>
      <w:marBottom w:val="0"/>
      <w:divBdr>
        <w:top w:val="none" w:sz="0" w:space="0" w:color="auto"/>
        <w:left w:val="none" w:sz="0" w:space="0" w:color="auto"/>
        <w:bottom w:val="none" w:sz="0" w:space="0" w:color="auto"/>
        <w:right w:val="none" w:sz="0" w:space="0" w:color="auto"/>
      </w:divBdr>
    </w:div>
    <w:div w:id="1138841856">
      <w:bodyDiv w:val="1"/>
      <w:marLeft w:val="0"/>
      <w:marRight w:val="0"/>
      <w:marTop w:val="0"/>
      <w:marBottom w:val="0"/>
      <w:divBdr>
        <w:top w:val="none" w:sz="0" w:space="0" w:color="auto"/>
        <w:left w:val="none" w:sz="0" w:space="0" w:color="auto"/>
        <w:bottom w:val="none" w:sz="0" w:space="0" w:color="auto"/>
        <w:right w:val="none" w:sz="0" w:space="0" w:color="auto"/>
      </w:divBdr>
    </w:div>
    <w:div w:id="1140030204">
      <w:bodyDiv w:val="1"/>
      <w:marLeft w:val="0"/>
      <w:marRight w:val="0"/>
      <w:marTop w:val="0"/>
      <w:marBottom w:val="0"/>
      <w:divBdr>
        <w:top w:val="none" w:sz="0" w:space="0" w:color="auto"/>
        <w:left w:val="none" w:sz="0" w:space="0" w:color="auto"/>
        <w:bottom w:val="none" w:sz="0" w:space="0" w:color="auto"/>
        <w:right w:val="none" w:sz="0" w:space="0" w:color="auto"/>
      </w:divBdr>
    </w:div>
    <w:div w:id="1144546153">
      <w:bodyDiv w:val="1"/>
      <w:marLeft w:val="0"/>
      <w:marRight w:val="0"/>
      <w:marTop w:val="0"/>
      <w:marBottom w:val="0"/>
      <w:divBdr>
        <w:top w:val="none" w:sz="0" w:space="0" w:color="auto"/>
        <w:left w:val="none" w:sz="0" w:space="0" w:color="auto"/>
        <w:bottom w:val="none" w:sz="0" w:space="0" w:color="auto"/>
        <w:right w:val="none" w:sz="0" w:space="0" w:color="auto"/>
      </w:divBdr>
    </w:div>
    <w:div w:id="1145587319">
      <w:bodyDiv w:val="1"/>
      <w:marLeft w:val="0"/>
      <w:marRight w:val="0"/>
      <w:marTop w:val="0"/>
      <w:marBottom w:val="0"/>
      <w:divBdr>
        <w:top w:val="none" w:sz="0" w:space="0" w:color="auto"/>
        <w:left w:val="none" w:sz="0" w:space="0" w:color="auto"/>
        <w:bottom w:val="none" w:sz="0" w:space="0" w:color="auto"/>
        <w:right w:val="none" w:sz="0" w:space="0" w:color="auto"/>
      </w:divBdr>
    </w:div>
    <w:div w:id="1146505780">
      <w:bodyDiv w:val="1"/>
      <w:marLeft w:val="0"/>
      <w:marRight w:val="0"/>
      <w:marTop w:val="0"/>
      <w:marBottom w:val="0"/>
      <w:divBdr>
        <w:top w:val="none" w:sz="0" w:space="0" w:color="auto"/>
        <w:left w:val="none" w:sz="0" w:space="0" w:color="auto"/>
        <w:bottom w:val="none" w:sz="0" w:space="0" w:color="auto"/>
        <w:right w:val="none" w:sz="0" w:space="0" w:color="auto"/>
      </w:divBdr>
    </w:div>
    <w:div w:id="1151099963">
      <w:bodyDiv w:val="1"/>
      <w:marLeft w:val="0"/>
      <w:marRight w:val="0"/>
      <w:marTop w:val="0"/>
      <w:marBottom w:val="0"/>
      <w:divBdr>
        <w:top w:val="none" w:sz="0" w:space="0" w:color="auto"/>
        <w:left w:val="none" w:sz="0" w:space="0" w:color="auto"/>
        <w:bottom w:val="none" w:sz="0" w:space="0" w:color="auto"/>
        <w:right w:val="none" w:sz="0" w:space="0" w:color="auto"/>
      </w:divBdr>
    </w:div>
    <w:div w:id="1152717163">
      <w:bodyDiv w:val="1"/>
      <w:marLeft w:val="0"/>
      <w:marRight w:val="0"/>
      <w:marTop w:val="0"/>
      <w:marBottom w:val="0"/>
      <w:divBdr>
        <w:top w:val="none" w:sz="0" w:space="0" w:color="auto"/>
        <w:left w:val="none" w:sz="0" w:space="0" w:color="auto"/>
        <w:bottom w:val="none" w:sz="0" w:space="0" w:color="auto"/>
        <w:right w:val="none" w:sz="0" w:space="0" w:color="auto"/>
      </w:divBdr>
    </w:div>
    <w:div w:id="1153596927">
      <w:bodyDiv w:val="1"/>
      <w:marLeft w:val="0"/>
      <w:marRight w:val="0"/>
      <w:marTop w:val="0"/>
      <w:marBottom w:val="0"/>
      <w:divBdr>
        <w:top w:val="none" w:sz="0" w:space="0" w:color="auto"/>
        <w:left w:val="none" w:sz="0" w:space="0" w:color="auto"/>
        <w:bottom w:val="none" w:sz="0" w:space="0" w:color="auto"/>
        <w:right w:val="none" w:sz="0" w:space="0" w:color="auto"/>
      </w:divBdr>
    </w:div>
    <w:div w:id="1154419058">
      <w:bodyDiv w:val="1"/>
      <w:marLeft w:val="0"/>
      <w:marRight w:val="0"/>
      <w:marTop w:val="0"/>
      <w:marBottom w:val="0"/>
      <w:divBdr>
        <w:top w:val="none" w:sz="0" w:space="0" w:color="auto"/>
        <w:left w:val="none" w:sz="0" w:space="0" w:color="auto"/>
        <w:bottom w:val="none" w:sz="0" w:space="0" w:color="auto"/>
        <w:right w:val="none" w:sz="0" w:space="0" w:color="auto"/>
      </w:divBdr>
    </w:div>
    <w:div w:id="1158811284">
      <w:bodyDiv w:val="1"/>
      <w:marLeft w:val="0"/>
      <w:marRight w:val="0"/>
      <w:marTop w:val="0"/>
      <w:marBottom w:val="0"/>
      <w:divBdr>
        <w:top w:val="none" w:sz="0" w:space="0" w:color="auto"/>
        <w:left w:val="none" w:sz="0" w:space="0" w:color="auto"/>
        <w:bottom w:val="none" w:sz="0" w:space="0" w:color="auto"/>
        <w:right w:val="none" w:sz="0" w:space="0" w:color="auto"/>
      </w:divBdr>
    </w:div>
    <w:div w:id="1160199847">
      <w:bodyDiv w:val="1"/>
      <w:marLeft w:val="0"/>
      <w:marRight w:val="0"/>
      <w:marTop w:val="0"/>
      <w:marBottom w:val="0"/>
      <w:divBdr>
        <w:top w:val="none" w:sz="0" w:space="0" w:color="auto"/>
        <w:left w:val="none" w:sz="0" w:space="0" w:color="auto"/>
        <w:bottom w:val="none" w:sz="0" w:space="0" w:color="auto"/>
        <w:right w:val="none" w:sz="0" w:space="0" w:color="auto"/>
      </w:divBdr>
    </w:div>
    <w:div w:id="1160268978">
      <w:bodyDiv w:val="1"/>
      <w:marLeft w:val="0"/>
      <w:marRight w:val="0"/>
      <w:marTop w:val="0"/>
      <w:marBottom w:val="0"/>
      <w:divBdr>
        <w:top w:val="none" w:sz="0" w:space="0" w:color="auto"/>
        <w:left w:val="none" w:sz="0" w:space="0" w:color="auto"/>
        <w:bottom w:val="none" w:sz="0" w:space="0" w:color="auto"/>
        <w:right w:val="none" w:sz="0" w:space="0" w:color="auto"/>
      </w:divBdr>
    </w:div>
    <w:div w:id="1162620969">
      <w:bodyDiv w:val="1"/>
      <w:marLeft w:val="0"/>
      <w:marRight w:val="0"/>
      <w:marTop w:val="0"/>
      <w:marBottom w:val="0"/>
      <w:divBdr>
        <w:top w:val="none" w:sz="0" w:space="0" w:color="auto"/>
        <w:left w:val="none" w:sz="0" w:space="0" w:color="auto"/>
        <w:bottom w:val="none" w:sz="0" w:space="0" w:color="auto"/>
        <w:right w:val="none" w:sz="0" w:space="0" w:color="auto"/>
      </w:divBdr>
    </w:div>
    <w:div w:id="1163281842">
      <w:bodyDiv w:val="1"/>
      <w:marLeft w:val="0"/>
      <w:marRight w:val="0"/>
      <w:marTop w:val="0"/>
      <w:marBottom w:val="0"/>
      <w:divBdr>
        <w:top w:val="none" w:sz="0" w:space="0" w:color="auto"/>
        <w:left w:val="none" w:sz="0" w:space="0" w:color="auto"/>
        <w:bottom w:val="none" w:sz="0" w:space="0" w:color="auto"/>
        <w:right w:val="none" w:sz="0" w:space="0" w:color="auto"/>
      </w:divBdr>
    </w:div>
    <w:div w:id="1163474791">
      <w:bodyDiv w:val="1"/>
      <w:marLeft w:val="0"/>
      <w:marRight w:val="0"/>
      <w:marTop w:val="0"/>
      <w:marBottom w:val="0"/>
      <w:divBdr>
        <w:top w:val="none" w:sz="0" w:space="0" w:color="auto"/>
        <w:left w:val="none" w:sz="0" w:space="0" w:color="auto"/>
        <w:bottom w:val="none" w:sz="0" w:space="0" w:color="auto"/>
        <w:right w:val="none" w:sz="0" w:space="0" w:color="auto"/>
      </w:divBdr>
    </w:div>
    <w:div w:id="1165973155">
      <w:bodyDiv w:val="1"/>
      <w:marLeft w:val="0"/>
      <w:marRight w:val="0"/>
      <w:marTop w:val="0"/>
      <w:marBottom w:val="0"/>
      <w:divBdr>
        <w:top w:val="none" w:sz="0" w:space="0" w:color="auto"/>
        <w:left w:val="none" w:sz="0" w:space="0" w:color="auto"/>
        <w:bottom w:val="none" w:sz="0" w:space="0" w:color="auto"/>
        <w:right w:val="none" w:sz="0" w:space="0" w:color="auto"/>
      </w:divBdr>
    </w:div>
    <w:div w:id="1166286789">
      <w:bodyDiv w:val="1"/>
      <w:marLeft w:val="0"/>
      <w:marRight w:val="0"/>
      <w:marTop w:val="0"/>
      <w:marBottom w:val="0"/>
      <w:divBdr>
        <w:top w:val="none" w:sz="0" w:space="0" w:color="auto"/>
        <w:left w:val="none" w:sz="0" w:space="0" w:color="auto"/>
        <w:bottom w:val="none" w:sz="0" w:space="0" w:color="auto"/>
        <w:right w:val="none" w:sz="0" w:space="0" w:color="auto"/>
      </w:divBdr>
    </w:div>
    <w:div w:id="1171218097">
      <w:bodyDiv w:val="1"/>
      <w:marLeft w:val="0"/>
      <w:marRight w:val="0"/>
      <w:marTop w:val="0"/>
      <w:marBottom w:val="0"/>
      <w:divBdr>
        <w:top w:val="none" w:sz="0" w:space="0" w:color="auto"/>
        <w:left w:val="none" w:sz="0" w:space="0" w:color="auto"/>
        <w:bottom w:val="none" w:sz="0" w:space="0" w:color="auto"/>
        <w:right w:val="none" w:sz="0" w:space="0" w:color="auto"/>
      </w:divBdr>
    </w:div>
    <w:div w:id="1173225491">
      <w:bodyDiv w:val="1"/>
      <w:marLeft w:val="0"/>
      <w:marRight w:val="0"/>
      <w:marTop w:val="0"/>
      <w:marBottom w:val="0"/>
      <w:divBdr>
        <w:top w:val="none" w:sz="0" w:space="0" w:color="auto"/>
        <w:left w:val="none" w:sz="0" w:space="0" w:color="auto"/>
        <w:bottom w:val="none" w:sz="0" w:space="0" w:color="auto"/>
        <w:right w:val="none" w:sz="0" w:space="0" w:color="auto"/>
      </w:divBdr>
    </w:div>
    <w:div w:id="1174226246">
      <w:bodyDiv w:val="1"/>
      <w:marLeft w:val="0"/>
      <w:marRight w:val="0"/>
      <w:marTop w:val="0"/>
      <w:marBottom w:val="0"/>
      <w:divBdr>
        <w:top w:val="none" w:sz="0" w:space="0" w:color="auto"/>
        <w:left w:val="none" w:sz="0" w:space="0" w:color="auto"/>
        <w:bottom w:val="none" w:sz="0" w:space="0" w:color="auto"/>
        <w:right w:val="none" w:sz="0" w:space="0" w:color="auto"/>
      </w:divBdr>
    </w:div>
    <w:div w:id="1174296771">
      <w:bodyDiv w:val="1"/>
      <w:marLeft w:val="0"/>
      <w:marRight w:val="0"/>
      <w:marTop w:val="0"/>
      <w:marBottom w:val="0"/>
      <w:divBdr>
        <w:top w:val="none" w:sz="0" w:space="0" w:color="auto"/>
        <w:left w:val="none" w:sz="0" w:space="0" w:color="auto"/>
        <w:bottom w:val="none" w:sz="0" w:space="0" w:color="auto"/>
        <w:right w:val="none" w:sz="0" w:space="0" w:color="auto"/>
      </w:divBdr>
    </w:div>
    <w:div w:id="1174567717">
      <w:bodyDiv w:val="1"/>
      <w:marLeft w:val="0"/>
      <w:marRight w:val="0"/>
      <w:marTop w:val="0"/>
      <w:marBottom w:val="0"/>
      <w:divBdr>
        <w:top w:val="none" w:sz="0" w:space="0" w:color="auto"/>
        <w:left w:val="none" w:sz="0" w:space="0" w:color="auto"/>
        <w:bottom w:val="none" w:sz="0" w:space="0" w:color="auto"/>
        <w:right w:val="none" w:sz="0" w:space="0" w:color="auto"/>
      </w:divBdr>
    </w:div>
    <w:div w:id="1178425907">
      <w:bodyDiv w:val="1"/>
      <w:marLeft w:val="0"/>
      <w:marRight w:val="0"/>
      <w:marTop w:val="0"/>
      <w:marBottom w:val="0"/>
      <w:divBdr>
        <w:top w:val="none" w:sz="0" w:space="0" w:color="auto"/>
        <w:left w:val="none" w:sz="0" w:space="0" w:color="auto"/>
        <w:bottom w:val="none" w:sz="0" w:space="0" w:color="auto"/>
        <w:right w:val="none" w:sz="0" w:space="0" w:color="auto"/>
      </w:divBdr>
    </w:div>
    <w:div w:id="1178618823">
      <w:bodyDiv w:val="1"/>
      <w:marLeft w:val="0"/>
      <w:marRight w:val="0"/>
      <w:marTop w:val="0"/>
      <w:marBottom w:val="0"/>
      <w:divBdr>
        <w:top w:val="none" w:sz="0" w:space="0" w:color="auto"/>
        <w:left w:val="none" w:sz="0" w:space="0" w:color="auto"/>
        <w:bottom w:val="none" w:sz="0" w:space="0" w:color="auto"/>
        <w:right w:val="none" w:sz="0" w:space="0" w:color="auto"/>
      </w:divBdr>
    </w:div>
    <w:div w:id="1187911214">
      <w:bodyDiv w:val="1"/>
      <w:marLeft w:val="0"/>
      <w:marRight w:val="0"/>
      <w:marTop w:val="0"/>
      <w:marBottom w:val="0"/>
      <w:divBdr>
        <w:top w:val="none" w:sz="0" w:space="0" w:color="auto"/>
        <w:left w:val="none" w:sz="0" w:space="0" w:color="auto"/>
        <w:bottom w:val="none" w:sz="0" w:space="0" w:color="auto"/>
        <w:right w:val="none" w:sz="0" w:space="0" w:color="auto"/>
      </w:divBdr>
    </w:div>
    <w:div w:id="1189174818">
      <w:bodyDiv w:val="1"/>
      <w:marLeft w:val="0"/>
      <w:marRight w:val="0"/>
      <w:marTop w:val="0"/>
      <w:marBottom w:val="0"/>
      <w:divBdr>
        <w:top w:val="none" w:sz="0" w:space="0" w:color="auto"/>
        <w:left w:val="none" w:sz="0" w:space="0" w:color="auto"/>
        <w:bottom w:val="none" w:sz="0" w:space="0" w:color="auto"/>
        <w:right w:val="none" w:sz="0" w:space="0" w:color="auto"/>
      </w:divBdr>
    </w:div>
    <w:div w:id="1194615840">
      <w:bodyDiv w:val="1"/>
      <w:marLeft w:val="0"/>
      <w:marRight w:val="0"/>
      <w:marTop w:val="0"/>
      <w:marBottom w:val="0"/>
      <w:divBdr>
        <w:top w:val="none" w:sz="0" w:space="0" w:color="auto"/>
        <w:left w:val="none" w:sz="0" w:space="0" w:color="auto"/>
        <w:bottom w:val="none" w:sz="0" w:space="0" w:color="auto"/>
        <w:right w:val="none" w:sz="0" w:space="0" w:color="auto"/>
      </w:divBdr>
    </w:div>
    <w:div w:id="1195145767">
      <w:bodyDiv w:val="1"/>
      <w:marLeft w:val="0"/>
      <w:marRight w:val="0"/>
      <w:marTop w:val="0"/>
      <w:marBottom w:val="0"/>
      <w:divBdr>
        <w:top w:val="none" w:sz="0" w:space="0" w:color="auto"/>
        <w:left w:val="none" w:sz="0" w:space="0" w:color="auto"/>
        <w:bottom w:val="none" w:sz="0" w:space="0" w:color="auto"/>
        <w:right w:val="none" w:sz="0" w:space="0" w:color="auto"/>
      </w:divBdr>
    </w:div>
    <w:div w:id="1196506877">
      <w:bodyDiv w:val="1"/>
      <w:marLeft w:val="0"/>
      <w:marRight w:val="0"/>
      <w:marTop w:val="0"/>
      <w:marBottom w:val="0"/>
      <w:divBdr>
        <w:top w:val="none" w:sz="0" w:space="0" w:color="auto"/>
        <w:left w:val="none" w:sz="0" w:space="0" w:color="auto"/>
        <w:bottom w:val="none" w:sz="0" w:space="0" w:color="auto"/>
        <w:right w:val="none" w:sz="0" w:space="0" w:color="auto"/>
      </w:divBdr>
    </w:div>
    <w:div w:id="1200316016">
      <w:bodyDiv w:val="1"/>
      <w:marLeft w:val="0"/>
      <w:marRight w:val="0"/>
      <w:marTop w:val="0"/>
      <w:marBottom w:val="0"/>
      <w:divBdr>
        <w:top w:val="none" w:sz="0" w:space="0" w:color="auto"/>
        <w:left w:val="none" w:sz="0" w:space="0" w:color="auto"/>
        <w:bottom w:val="none" w:sz="0" w:space="0" w:color="auto"/>
        <w:right w:val="none" w:sz="0" w:space="0" w:color="auto"/>
      </w:divBdr>
    </w:div>
    <w:div w:id="1210872974">
      <w:bodyDiv w:val="1"/>
      <w:marLeft w:val="0"/>
      <w:marRight w:val="0"/>
      <w:marTop w:val="0"/>
      <w:marBottom w:val="0"/>
      <w:divBdr>
        <w:top w:val="none" w:sz="0" w:space="0" w:color="auto"/>
        <w:left w:val="none" w:sz="0" w:space="0" w:color="auto"/>
        <w:bottom w:val="none" w:sz="0" w:space="0" w:color="auto"/>
        <w:right w:val="none" w:sz="0" w:space="0" w:color="auto"/>
      </w:divBdr>
    </w:div>
    <w:div w:id="1211453641">
      <w:bodyDiv w:val="1"/>
      <w:marLeft w:val="0"/>
      <w:marRight w:val="0"/>
      <w:marTop w:val="0"/>
      <w:marBottom w:val="0"/>
      <w:divBdr>
        <w:top w:val="none" w:sz="0" w:space="0" w:color="auto"/>
        <w:left w:val="none" w:sz="0" w:space="0" w:color="auto"/>
        <w:bottom w:val="none" w:sz="0" w:space="0" w:color="auto"/>
        <w:right w:val="none" w:sz="0" w:space="0" w:color="auto"/>
      </w:divBdr>
    </w:div>
    <w:div w:id="1213693380">
      <w:bodyDiv w:val="1"/>
      <w:marLeft w:val="0"/>
      <w:marRight w:val="0"/>
      <w:marTop w:val="0"/>
      <w:marBottom w:val="0"/>
      <w:divBdr>
        <w:top w:val="none" w:sz="0" w:space="0" w:color="auto"/>
        <w:left w:val="none" w:sz="0" w:space="0" w:color="auto"/>
        <w:bottom w:val="none" w:sz="0" w:space="0" w:color="auto"/>
        <w:right w:val="none" w:sz="0" w:space="0" w:color="auto"/>
      </w:divBdr>
    </w:div>
    <w:div w:id="1217817649">
      <w:bodyDiv w:val="1"/>
      <w:marLeft w:val="0"/>
      <w:marRight w:val="0"/>
      <w:marTop w:val="0"/>
      <w:marBottom w:val="0"/>
      <w:divBdr>
        <w:top w:val="none" w:sz="0" w:space="0" w:color="auto"/>
        <w:left w:val="none" w:sz="0" w:space="0" w:color="auto"/>
        <w:bottom w:val="none" w:sz="0" w:space="0" w:color="auto"/>
        <w:right w:val="none" w:sz="0" w:space="0" w:color="auto"/>
      </w:divBdr>
    </w:div>
    <w:div w:id="1218711856">
      <w:bodyDiv w:val="1"/>
      <w:marLeft w:val="0"/>
      <w:marRight w:val="0"/>
      <w:marTop w:val="0"/>
      <w:marBottom w:val="0"/>
      <w:divBdr>
        <w:top w:val="none" w:sz="0" w:space="0" w:color="auto"/>
        <w:left w:val="none" w:sz="0" w:space="0" w:color="auto"/>
        <w:bottom w:val="none" w:sz="0" w:space="0" w:color="auto"/>
        <w:right w:val="none" w:sz="0" w:space="0" w:color="auto"/>
      </w:divBdr>
    </w:div>
    <w:div w:id="1221361414">
      <w:bodyDiv w:val="1"/>
      <w:marLeft w:val="0"/>
      <w:marRight w:val="0"/>
      <w:marTop w:val="0"/>
      <w:marBottom w:val="0"/>
      <w:divBdr>
        <w:top w:val="none" w:sz="0" w:space="0" w:color="auto"/>
        <w:left w:val="none" w:sz="0" w:space="0" w:color="auto"/>
        <w:bottom w:val="none" w:sz="0" w:space="0" w:color="auto"/>
        <w:right w:val="none" w:sz="0" w:space="0" w:color="auto"/>
      </w:divBdr>
    </w:div>
    <w:div w:id="1221861671">
      <w:bodyDiv w:val="1"/>
      <w:marLeft w:val="0"/>
      <w:marRight w:val="0"/>
      <w:marTop w:val="0"/>
      <w:marBottom w:val="0"/>
      <w:divBdr>
        <w:top w:val="none" w:sz="0" w:space="0" w:color="auto"/>
        <w:left w:val="none" w:sz="0" w:space="0" w:color="auto"/>
        <w:bottom w:val="none" w:sz="0" w:space="0" w:color="auto"/>
        <w:right w:val="none" w:sz="0" w:space="0" w:color="auto"/>
      </w:divBdr>
    </w:div>
    <w:div w:id="1222711036">
      <w:bodyDiv w:val="1"/>
      <w:marLeft w:val="0"/>
      <w:marRight w:val="0"/>
      <w:marTop w:val="0"/>
      <w:marBottom w:val="0"/>
      <w:divBdr>
        <w:top w:val="none" w:sz="0" w:space="0" w:color="auto"/>
        <w:left w:val="none" w:sz="0" w:space="0" w:color="auto"/>
        <w:bottom w:val="none" w:sz="0" w:space="0" w:color="auto"/>
        <w:right w:val="none" w:sz="0" w:space="0" w:color="auto"/>
      </w:divBdr>
    </w:div>
    <w:div w:id="1229801084">
      <w:bodyDiv w:val="1"/>
      <w:marLeft w:val="0"/>
      <w:marRight w:val="0"/>
      <w:marTop w:val="0"/>
      <w:marBottom w:val="0"/>
      <w:divBdr>
        <w:top w:val="none" w:sz="0" w:space="0" w:color="auto"/>
        <w:left w:val="none" w:sz="0" w:space="0" w:color="auto"/>
        <w:bottom w:val="none" w:sz="0" w:space="0" w:color="auto"/>
        <w:right w:val="none" w:sz="0" w:space="0" w:color="auto"/>
      </w:divBdr>
    </w:div>
    <w:div w:id="1233466579">
      <w:bodyDiv w:val="1"/>
      <w:marLeft w:val="0"/>
      <w:marRight w:val="0"/>
      <w:marTop w:val="0"/>
      <w:marBottom w:val="0"/>
      <w:divBdr>
        <w:top w:val="none" w:sz="0" w:space="0" w:color="auto"/>
        <w:left w:val="none" w:sz="0" w:space="0" w:color="auto"/>
        <w:bottom w:val="none" w:sz="0" w:space="0" w:color="auto"/>
        <w:right w:val="none" w:sz="0" w:space="0" w:color="auto"/>
      </w:divBdr>
    </w:div>
    <w:div w:id="1237280025">
      <w:bodyDiv w:val="1"/>
      <w:marLeft w:val="0"/>
      <w:marRight w:val="0"/>
      <w:marTop w:val="0"/>
      <w:marBottom w:val="0"/>
      <w:divBdr>
        <w:top w:val="none" w:sz="0" w:space="0" w:color="auto"/>
        <w:left w:val="none" w:sz="0" w:space="0" w:color="auto"/>
        <w:bottom w:val="none" w:sz="0" w:space="0" w:color="auto"/>
        <w:right w:val="none" w:sz="0" w:space="0" w:color="auto"/>
      </w:divBdr>
    </w:div>
    <w:div w:id="1239562851">
      <w:bodyDiv w:val="1"/>
      <w:marLeft w:val="0"/>
      <w:marRight w:val="0"/>
      <w:marTop w:val="0"/>
      <w:marBottom w:val="0"/>
      <w:divBdr>
        <w:top w:val="none" w:sz="0" w:space="0" w:color="auto"/>
        <w:left w:val="none" w:sz="0" w:space="0" w:color="auto"/>
        <w:bottom w:val="none" w:sz="0" w:space="0" w:color="auto"/>
        <w:right w:val="none" w:sz="0" w:space="0" w:color="auto"/>
      </w:divBdr>
    </w:div>
    <w:div w:id="1240167874">
      <w:bodyDiv w:val="1"/>
      <w:marLeft w:val="0"/>
      <w:marRight w:val="0"/>
      <w:marTop w:val="0"/>
      <w:marBottom w:val="0"/>
      <w:divBdr>
        <w:top w:val="none" w:sz="0" w:space="0" w:color="auto"/>
        <w:left w:val="none" w:sz="0" w:space="0" w:color="auto"/>
        <w:bottom w:val="none" w:sz="0" w:space="0" w:color="auto"/>
        <w:right w:val="none" w:sz="0" w:space="0" w:color="auto"/>
      </w:divBdr>
    </w:div>
    <w:div w:id="1242257986">
      <w:bodyDiv w:val="1"/>
      <w:marLeft w:val="0"/>
      <w:marRight w:val="0"/>
      <w:marTop w:val="0"/>
      <w:marBottom w:val="0"/>
      <w:divBdr>
        <w:top w:val="none" w:sz="0" w:space="0" w:color="auto"/>
        <w:left w:val="none" w:sz="0" w:space="0" w:color="auto"/>
        <w:bottom w:val="none" w:sz="0" w:space="0" w:color="auto"/>
        <w:right w:val="none" w:sz="0" w:space="0" w:color="auto"/>
      </w:divBdr>
    </w:div>
    <w:div w:id="1242642320">
      <w:bodyDiv w:val="1"/>
      <w:marLeft w:val="0"/>
      <w:marRight w:val="0"/>
      <w:marTop w:val="0"/>
      <w:marBottom w:val="0"/>
      <w:divBdr>
        <w:top w:val="none" w:sz="0" w:space="0" w:color="auto"/>
        <w:left w:val="none" w:sz="0" w:space="0" w:color="auto"/>
        <w:bottom w:val="none" w:sz="0" w:space="0" w:color="auto"/>
        <w:right w:val="none" w:sz="0" w:space="0" w:color="auto"/>
      </w:divBdr>
    </w:div>
    <w:div w:id="1244144825">
      <w:bodyDiv w:val="1"/>
      <w:marLeft w:val="0"/>
      <w:marRight w:val="0"/>
      <w:marTop w:val="0"/>
      <w:marBottom w:val="0"/>
      <w:divBdr>
        <w:top w:val="none" w:sz="0" w:space="0" w:color="auto"/>
        <w:left w:val="none" w:sz="0" w:space="0" w:color="auto"/>
        <w:bottom w:val="none" w:sz="0" w:space="0" w:color="auto"/>
        <w:right w:val="none" w:sz="0" w:space="0" w:color="auto"/>
      </w:divBdr>
    </w:div>
    <w:div w:id="1246571957">
      <w:bodyDiv w:val="1"/>
      <w:marLeft w:val="0"/>
      <w:marRight w:val="0"/>
      <w:marTop w:val="0"/>
      <w:marBottom w:val="0"/>
      <w:divBdr>
        <w:top w:val="none" w:sz="0" w:space="0" w:color="auto"/>
        <w:left w:val="none" w:sz="0" w:space="0" w:color="auto"/>
        <w:bottom w:val="none" w:sz="0" w:space="0" w:color="auto"/>
        <w:right w:val="none" w:sz="0" w:space="0" w:color="auto"/>
      </w:divBdr>
    </w:div>
    <w:div w:id="1249192665">
      <w:bodyDiv w:val="1"/>
      <w:marLeft w:val="0"/>
      <w:marRight w:val="0"/>
      <w:marTop w:val="0"/>
      <w:marBottom w:val="0"/>
      <w:divBdr>
        <w:top w:val="none" w:sz="0" w:space="0" w:color="auto"/>
        <w:left w:val="none" w:sz="0" w:space="0" w:color="auto"/>
        <w:bottom w:val="none" w:sz="0" w:space="0" w:color="auto"/>
        <w:right w:val="none" w:sz="0" w:space="0" w:color="auto"/>
      </w:divBdr>
    </w:div>
    <w:div w:id="1249734047">
      <w:bodyDiv w:val="1"/>
      <w:marLeft w:val="0"/>
      <w:marRight w:val="0"/>
      <w:marTop w:val="0"/>
      <w:marBottom w:val="0"/>
      <w:divBdr>
        <w:top w:val="none" w:sz="0" w:space="0" w:color="auto"/>
        <w:left w:val="none" w:sz="0" w:space="0" w:color="auto"/>
        <w:bottom w:val="none" w:sz="0" w:space="0" w:color="auto"/>
        <w:right w:val="none" w:sz="0" w:space="0" w:color="auto"/>
      </w:divBdr>
    </w:div>
    <w:div w:id="1255086518">
      <w:bodyDiv w:val="1"/>
      <w:marLeft w:val="0"/>
      <w:marRight w:val="0"/>
      <w:marTop w:val="0"/>
      <w:marBottom w:val="0"/>
      <w:divBdr>
        <w:top w:val="none" w:sz="0" w:space="0" w:color="auto"/>
        <w:left w:val="none" w:sz="0" w:space="0" w:color="auto"/>
        <w:bottom w:val="none" w:sz="0" w:space="0" w:color="auto"/>
        <w:right w:val="none" w:sz="0" w:space="0" w:color="auto"/>
      </w:divBdr>
    </w:div>
    <w:div w:id="1265915314">
      <w:bodyDiv w:val="1"/>
      <w:marLeft w:val="0"/>
      <w:marRight w:val="0"/>
      <w:marTop w:val="0"/>
      <w:marBottom w:val="0"/>
      <w:divBdr>
        <w:top w:val="none" w:sz="0" w:space="0" w:color="auto"/>
        <w:left w:val="none" w:sz="0" w:space="0" w:color="auto"/>
        <w:bottom w:val="none" w:sz="0" w:space="0" w:color="auto"/>
        <w:right w:val="none" w:sz="0" w:space="0" w:color="auto"/>
      </w:divBdr>
    </w:div>
    <w:div w:id="1266763751">
      <w:bodyDiv w:val="1"/>
      <w:marLeft w:val="0"/>
      <w:marRight w:val="0"/>
      <w:marTop w:val="0"/>
      <w:marBottom w:val="0"/>
      <w:divBdr>
        <w:top w:val="none" w:sz="0" w:space="0" w:color="auto"/>
        <w:left w:val="none" w:sz="0" w:space="0" w:color="auto"/>
        <w:bottom w:val="none" w:sz="0" w:space="0" w:color="auto"/>
        <w:right w:val="none" w:sz="0" w:space="0" w:color="auto"/>
      </w:divBdr>
    </w:div>
    <w:div w:id="1273635186">
      <w:bodyDiv w:val="1"/>
      <w:marLeft w:val="0"/>
      <w:marRight w:val="0"/>
      <w:marTop w:val="0"/>
      <w:marBottom w:val="0"/>
      <w:divBdr>
        <w:top w:val="none" w:sz="0" w:space="0" w:color="auto"/>
        <w:left w:val="none" w:sz="0" w:space="0" w:color="auto"/>
        <w:bottom w:val="none" w:sz="0" w:space="0" w:color="auto"/>
        <w:right w:val="none" w:sz="0" w:space="0" w:color="auto"/>
      </w:divBdr>
    </w:div>
    <w:div w:id="1276056715">
      <w:bodyDiv w:val="1"/>
      <w:marLeft w:val="0"/>
      <w:marRight w:val="0"/>
      <w:marTop w:val="0"/>
      <w:marBottom w:val="0"/>
      <w:divBdr>
        <w:top w:val="none" w:sz="0" w:space="0" w:color="auto"/>
        <w:left w:val="none" w:sz="0" w:space="0" w:color="auto"/>
        <w:bottom w:val="none" w:sz="0" w:space="0" w:color="auto"/>
        <w:right w:val="none" w:sz="0" w:space="0" w:color="auto"/>
      </w:divBdr>
    </w:div>
    <w:div w:id="1276868701">
      <w:bodyDiv w:val="1"/>
      <w:marLeft w:val="0"/>
      <w:marRight w:val="0"/>
      <w:marTop w:val="0"/>
      <w:marBottom w:val="0"/>
      <w:divBdr>
        <w:top w:val="none" w:sz="0" w:space="0" w:color="auto"/>
        <w:left w:val="none" w:sz="0" w:space="0" w:color="auto"/>
        <w:bottom w:val="none" w:sz="0" w:space="0" w:color="auto"/>
        <w:right w:val="none" w:sz="0" w:space="0" w:color="auto"/>
      </w:divBdr>
    </w:div>
    <w:div w:id="1276981892">
      <w:bodyDiv w:val="1"/>
      <w:marLeft w:val="0"/>
      <w:marRight w:val="0"/>
      <w:marTop w:val="0"/>
      <w:marBottom w:val="0"/>
      <w:divBdr>
        <w:top w:val="none" w:sz="0" w:space="0" w:color="auto"/>
        <w:left w:val="none" w:sz="0" w:space="0" w:color="auto"/>
        <w:bottom w:val="none" w:sz="0" w:space="0" w:color="auto"/>
        <w:right w:val="none" w:sz="0" w:space="0" w:color="auto"/>
      </w:divBdr>
    </w:div>
    <w:div w:id="1277369580">
      <w:bodyDiv w:val="1"/>
      <w:marLeft w:val="0"/>
      <w:marRight w:val="0"/>
      <w:marTop w:val="0"/>
      <w:marBottom w:val="0"/>
      <w:divBdr>
        <w:top w:val="none" w:sz="0" w:space="0" w:color="auto"/>
        <w:left w:val="none" w:sz="0" w:space="0" w:color="auto"/>
        <w:bottom w:val="none" w:sz="0" w:space="0" w:color="auto"/>
        <w:right w:val="none" w:sz="0" w:space="0" w:color="auto"/>
      </w:divBdr>
    </w:div>
    <w:div w:id="1278415898">
      <w:bodyDiv w:val="1"/>
      <w:marLeft w:val="0"/>
      <w:marRight w:val="0"/>
      <w:marTop w:val="0"/>
      <w:marBottom w:val="0"/>
      <w:divBdr>
        <w:top w:val="none" w:sz="0" w:space="0" w:color="auto"/>
        <w:left w:val="none" w:sz="0" w:space="0" w:color="auto"/>
        <w:bottom w:val="none" w:sz="0" w:space="0" w:color="auto"/>
        <w:right w:val="none" w:sz="0" w:space="0" w:color="auto"/>
      </w:divBdr>
    </w:div>
    <w:div w:id="1284313159">
      <w:bodyDiv w:val="1"/>
      <w:marLeft w:val="0"/>
      <w:marRight w:val="0"/>
      <w:marTop w:val="0"/>
      <w:marBottom w:val="0"/>
      <w:divBdr>
        <w:top w:val="none" w:sz="0" w:space="0" w:color="auto"/>
        <w:left w:val="none" w:sz="0" w:space="0" w:color="auto"/>
        <w:bottom w:val="none" w:sz="0" w:space="0" w:color="auto"/>
        <w:right w:val="none" w:sz="0" w:space="0" w:color="auto"/>
      </w:divBdr>
    </w:div>
    <w:div w:id="1291352251">
      <w:bodyDiv w:val="1"/>
      <w:marLeft w:val="0"/>
      <w:marRight w:val="0"/>
      <w:marTop w:val="0"/>
      <w:marBottom w:val="0"/>
      <w:divBdr>
        <w:top w:val="none" w:sz="0" w:space="0" w:color="auto"/>
        <w:left w:val="none" w:sz="0" w:space="0" w:color="auto"/>
        <w:bottom w:val="none" w:sz="0" w:space="0" w:color="auto"/>
        <w:right w:val="none" w:sz="0" w:space="0" w:color="auto"/>
      </w:divBdr>
    </w:div>
    <w:div w:id="1298993796">
      <w:bodyDiv w:val="1"/>
      <w:marLeft w:val="0"/>
      <w:marRight w:val="0"/>
      <w:marTop w:val="0"/>
      <w:marBottom w:val="0"/>
      <w:divBdr>
        <w:top w:val="none" w:sz="0" w:space="0" w:color="auto"/>
        <w:left w:val="none" w:sz="0" w:space="0" w:color="auto"/>
        <w:bottom w:val="none" w:sz="0" w:space="0" w:color="auto"/>
        <w:right w:val="none" w:sz="0" w:space="0" w:color="auto"/>
      </w:divBdr>
    </w:div>
    <w:div w:id="1299992075">
      <w:bodyDiv w:val="1"/>
      <w:marLeft w:val="0"/>
      <w:marRight w:val="0"/>
      <w:marTop w:val="0"/>
      <w:marBottom w:val="0"/>
      <w:divBdr>
        <w:top w:val="none" w:sz="0" w:space="0" w:color="auto"/>
        <w:left w:val="none" w:sz="0" w:space="0" w:color="auto"/>
        <w:bottom w:val="none" w:sz="0" w:space="0" w:color="auto"/>
        <w:right w:val="none" w:sz="0" w:space="0" w:color="auto"/>
      </w:divBdr>
    </w:div>
    <w:div w:id="1301110505">
      <w:bodyDiv w:val="1"/>
      <w:marLeft w:val="0"/>
      <w:marRight w:val="0"/>
      <w:marTop w:val="0"/>
      <w:marBottom w:val="0"/>
      <w:divBdr>
        <w:top w:val="none" w:sz="0" w:space="0" w:color="auto"/>
        <w:left w:val="none" w:sz="0" w:space="0" w:color="auto"/>
        <w:bottom w:val="none" w:sz="0" w:space="0" w:color="auto"/>
        <w:right w:val="none" w:sz="0" w:space="0" w:color="auto"/>
      </w:divBdr>
    </w:div>
    <w:div w:id="1301492677">
      <w:bodyDiv w:val="1"/>
      <w:marLeft w:val="0"/>
      <w:marRight w:val="0"/>
      <w:marTop w:val="0"/>
      <w:marBottom w:val="0"/>
      <w:divBdr>
        <w:top w:val="none" w:sz="0" w:space="0" w:color="auto"/>
        <w:left w:val="none" w:sz="0" w:space="0" w:color="auto"/>
        <w:bottom w:val="none" w:sz="0" w:space="0" w:color="auto"/>
        <w:right w:val="none" w:sz="0" w:space="0" w:color="auto"/>
      </w:divBdr>
    </w:div>
    <w:div w:id="1317104578">
      <w:bodyDiv w:val="1"/>
      <w:marLeft w:val="0"/>
      <w:marRight w:val="0"/>
      <w:marTop w:val="0"/>
      <w:marBottom w:val="0"/>
      <w:divBdr>
        <w:top w:val="none" w:sz="0" w:space="0" w:color="auto"/>
        <w:left w:val="none" w:sz="0" w:space="0" w:color="auto"/>
        <w:bottom w:val="none" w:sz="0" w:space="0" w:color="auto"/>
        <w:right w:val="none" w:sz="0" w:space="0" w:color="auto"/>
      </w:divBdr>
    </w:div>
    <w:div w:id="1317219242">
      <w:bodyDiv w:val="1"/>
      <w:marLeft w:val="0"/>
      <w:marRight w:val="0"/>
      <w:marTop w:val="0"/>
      <w:marBottom w:val="0"/>
      <w:divBdr>
        <w:top w:val="none" w:sz="0" w:space="0" w:color="auto"/>
        <w:left w:val="none" w:sz="0" w:space="0" w:color="auto"/>
        <w:bottom w:val="none" w:sz="0" w:space="0" w:color="auto"/>
        <w:right w:val="none" w:sz="0" w:space="0" w:color="auto"/>
      </w:divBdr>
    </w:div>
    <w:div w:id="1318343184">
      <w:bodyDiv w:val="1"/>
      <w:marLeft w:val="0"/>
      <w:marRight w:val="0"/>
      <w:marTop w:val="0"/>
      <w:marBottom w:val="0"/>
      <w:divBdr>
        <w:top w:val="none" w:sz="0" w:space="0" w:color="auto"/>
        <w:left w:val="none" w:sz="0" w:space="0" w:color="auto"/>
        <w:bottom w:val="none" w:sz="0" w:space="0" w:color="auto"/>
        <w:right w:val="none" w:sz="0" w:space="0" w:color="auto"/>
      </w:divBdr>
    </w:div>
    <w:div w:id="1320305992">
      <w:bodyDiv w:val="1"/>
      <w:marLeft w:val="0"/>
      <w:marRight w:val="0"/>
      <w:marTop w:val="0"/>
      <w:marBottom w:val="0"/>
      <w:divBdr>
        <w:top w:val="none" w:sz="0" w:space="0" w:color="auto"/>
        <w:left w:val="none" w:sz="0" w:space="0" w:color="auto"/>
        <w:bottom w:val="none" w:sz="0" w:space="0" w:color="auto"/>
        <w:right w:val="none" w:sz="0" w:space="0" w:color="auto"/>
      </w:divBdr>
    </w:div>
    <w:div w:id="1322855238">
      <w:bodyDiv w:val="1"/>
      <w:marLeft w:val="0"/>
      <w:marRight w:val="0"/>
      <w:marTop w:val="0"/>
      <w:marBottom w:val="0"/>
      <w:divBdr>
        <w:top w:val="none" w:sz="0" w:space="0" w:color="auto"/>
        <w:left w:val="none" w:sz="0" w:space="0" w:color="auto"/>
        <w:bottom w:val="none" w:sz="0" w:space="0" w:color="auto"/>
        <w:right w:val="none" w:sz="0" w:space="0" w:color="auto"/>
      </w:divBdr>
    </w:div>
    <w:div w:id="1326127043">
      <w:bodyDiv w:val="1"/>
      <w:marLeft w:val="0"/>
      <w:marRight w:val="0"/>
      <w:marTop w:val="0"/>
      <w:marBottom w:val="0"/>
      <w:divBdr>
        <w:top w:val="none" w:sz="0" w:space="0" w:color="auto"/>
        <w:left w:val="none" w:sz="0" w:space="0" w:color="auto"/>
        <w:bottom w:val="none" w:sz="0" w:space="0" w:color="auto"/>
        <w:right w:val="none" w:sz="0" w:space="0" w:color="auto"/>
      </w:divBdr>
    </w:div>
    <w:div w:id="1326663533">
      <w:bodyDiv w:val="1"/>
      <w:marLeft w:val="0"/>
      <w:marRight w:val="0"/>
      <w:marTop w:val="0"/>
      <w:marBottom w:val="0"/>
      <w:divBdr>
        <w:top w:val="none" w:sz="0" w:space="0" w:color="auto"/>
        <w:left w:val="none" w:sz="0" w:space="0" w:color="auto"/>
        <w:bottom w:val="none" w:sz="0" w:space="0" w:color="auto"/>
        <w:right w:val="none" w:sz="0" w:space="0" w:color="auto"/>
      </w:divBdr>
    </w:div>
    <w:div w:id="1329022343">
      <w:bodyDiv w:val="1"/>
      <w:marLeft w:val="0"/>
      <w:marRight w:val="0"/>
      <w:marTop w:val="0"/>
      <w:marBottom w:val="0"/>
      <w:divBdr>
        <w:top w:val="none" w:sz="0" w:space="0" w:color="auto"/>
        <w:left w:val="none" w:sz="0" w:space="0" w:color="auto"/>
        <w:bottom w:val="none" w:sz="0" w:space="0" w:color="auto"/>
        <w:right w:val="none" w:sz="0" w:space="0" w:color="auto"/>
      </w:divBdr>
    </w:div>
    <w:div w:id="1330254256">
      <w:bodyDiv w:val="1"/>
      <w:marLeft w:val="0"/>
      <w:marRight w:val="0"/>
      <w:marTop w:val="0"/>
      <w:marBottom w:val="0"/>
      <w:divBdr>
        <w:top w:val="none" w:sz="0" w:space="0" w:color="auto"/>
        <w:left w:val="none" w:sz="0" w:space="0" w:color="auto"/>
        <w:bottom w:val="none" w:sz="0" w:space="0" w:color="auto"/>
        <w:right w:val="none" w:sz="0" w:space="0" w:color="auto"/>
      </w:divBdr>
    </w:div>
    <w:div w:id="1334920485">
      <w:bodyDiv w:val="1"/>
      <w:marLeft w:val="0"/>
      <w:marRight w:val="0"/>
      <w:marTop w:val="0"/>
      <w:marBottom w:val="0"/>
      <w:divBdr>
        <w:top w:val="none" w:sz="0" w:space="0" w:color="auto"/>
        <w:left w:val="none" w:sz="0" w:space="0" w:color="auto"/>
        <w:bottom w:val="none" w:sz="0" w:space="0" w:color="auto"/>
        <w:right w:val="none" w:sz="0" w:space="0" w:color="auto"/>
      </w:divBdr>
    </w:div>
    <w:div w:id="1343239661">
      <w:bodyDiv w:val="1"/>
      <w:marLeft w:val="0"/>
      <w:marRight w:val="0"/>
      <w:marTop w:val="0"/>
      <w:marBottom w:val="0"/>
      <w:divBdr>
        <w:top w:val="none" w:sz="0" w:space="0" w:color="auto"/>
        <w:left w:val="none" w:sz="0" w:space="0" w:color="auto"/>
        <w:bottom w:val="none" w:sz="0" w:space="0" w:color="auto"/>
        <w:right w:val="none" w:sz="0" w:space="0" w:color="auto"/>
      </w:divBdr>
    </w:div>
    <w:div w:id="1344551458">
      <w:bodyDiv w:val="1"/>
      <w:marLeft w:val="0"/>
      <w:marRight w:val="0"/>
      <w:marTop w:val="0"/>
      <w:marBottom w:val="0"/>
      <w:divBdr>
        <w:top w:val="none" w:sz="0" w:space="0" w:color="auto"/>
        <w:left w:val="none" w:sz="0" w:space="0" w:color="auto"/>
        <w:bottom w:val="none" w:sz="0" w:space="0" w:color="auto"/>
        <w:right w:val="none" w:sz="0" w:space="0" w:color="auto"/>
      </w:divBdr>
    </w:div>
    <w:div w:id="1348288889">
      <w:bodyDiv w:val="1"/>
      <w:marLeft w:val="0"/>
      <w:marRight w:val="0"/>
      <w:marTop w:val="0"/>
      <w:marBottom w:val="0"/>
      <w:divBdr>
        <w:top w:val="none" w:sz="0" w:space="0" w:color="auto"/>
        <w:left w:val="none" w:sz="0" w:space="0" w:color="auto"/>
        <w:bottom w:val="none" w:sz="0" w:space="0" w:color="auto"/>
        <w:right w:val="none" w:sz="0" w:space="0" w:color="auto"/>
      </w:divBdr>
    </w:div>
    <w:div w:id="1350057938">
      <w:bodyDiv w:val="1"/>
      <w:marLeft w:val="0"/>
      <w:marRight w:val="0"/>
      <w:marTop w:val="0"/>
      <w:marBottom w:val="0"/>
      <w:divBdr>
        <w:top w:val="none" w:sz="0" w:space="0" w:color="auto"/>
        <w:left w:val="none" w:sz="0" w:space="0" w:color="auto"/>
        <w:bottom w:val="none" w:sz="0" w:space="0" w:color="auto"/>
        <w:right w:val="none" w:sz="0" w:space="0" w:color="auto"/>
      </w:divBdr>
    </w:div>
    <w:div w:id="1353647753">
      <w:bodyDiv w:val="1"/>
      <w:marLeft w:val="0"/>
      <w:marRight w:val="0"/>
      <w:marTop w:val="0"/>
      <w:marBottom w:val="0"/>
      <w:divBdr>
        <w:top w:val="none" w:sz="0" w:space="0" w:color="auto"/>
        <w:left w:val="none" w:sz="0" w:space="0" w:color="auto"/>
        <w:bottom w:val="none" w:sz="0" w:space="0" w:color="auto"/>
        <w:right w:val="none" w:sz="0" w:space="0" w:color="auto"/>
      </w:divBdr>
    </w:div>
    <w:div w:id="1354109321">
      <w:bodyDiv w:val="1"/>
      <w:marLeft w:val="0"/>
      <w:marRight w:val="0"/>
      <w:marTop w:val="0"/>
      <w:marBottom w:val="0"/>
      <w:divBdr>
        <w:top w:val="none" w:sz="0" w:space="0" w:color="auto"/>
        <w:left w:val="none" w:sz="0" w:space="0" w:color="auto"/>
        <w:bottom w:val="none" w:sz="0" w:space="0" w:color="auto"/>
        <w:right w:val="none" w:sz="0" w:space="0" w:color="auto"/>
      </w:divBdr>
    </w:div>
    <w:div w:id="1355575115">
      <w:bodyDiv w:val="1"/>
      <w:marLeft w:val="0"/>
      <w:marRight w:val="0"/>
      <w:marTop w:val="0"/>
      <w:marBottom w:val="0"/>
      <w:divBdr>
        <w:top w:val="none" w:sz="0" w:space="0" w:color="auto"/>
        <w:left w:val="none" w:sz="0" w:space="0" w:color="auto"/>
        <w:bottom w:val="none" w:sz="0" w:space="0" w:color="auto"/>
        <w:right w:val="none" w:sz="0" w:space="0" w:color="auto"/>
      </w:divBdr>
    </w:div>
    <w:div w:id="1357385410">
      <w:bodyDiv w:val="1"/>
      <w:marLeft w:val="0"/>
      <w:marRight w:val="0"/>
      <w:marTop w:val="0"/>
      <w:marBottom w:val="0"/>
      <w:divBdr>
        <w:top w:val="none" w:sz="0" w:space="0" w:color="auto"/>
        <w:left w:val="none" w:sz="0" w:space="0" w:color="auto"/>
        <w:bottom w:val="none" w:sz="0" w:space="0" w:color="auto"/>
        <w:right w:val="none" w:sz="0" w:space="0" w:color="auto"/>
      </w:divBdr>
    </w:div>
    <w:div w:id="1364555568">
      <w:bodyDiv w:val="1"/>
      <w:marLeft w:val="0"/>
      <w:marRight w:val="0"/>
      <w:marTop w:val="0"/>
      <w:marBottom w:val="0"/>
      <w:divBdr>
        <w:top w:val="none" w:sz="0" w:space="0" w:color="auto"/>
        <w:left w:val="none" w:sz="0" w:space="0" w:color="auto"/>
        <w:bottom w:val="none" w:sz="0" w:space="0" w:color="auto"/>
        <w:right w:val="none" w:sz="0" w:space="0" w:color="auto"/>
      </w:divBdr>
    </w:div>
    <w:div w:id="1371295913">
      <w:bodyDiv w:val="1"/>
      <w:marLeft w:val="0"/>
      <w:marRight w:val="0"/>
      <w:marTop w:val="0"/>
      <w:marBottom w:val="0"/>
      <w:divBdr>
        <w:top w:val="none" w:sz="0" w:space="0" w:color="auto"/>
        <w:left w:val="none" w:sz="0" w:space="0" w:color="auto"/>
        <w:bottom w:val="none" w:sz="0" w:space="0" w:color="auto"/>
        <w:right w:val="none" w:sz="0" w:space="0" w:color="auto"/>
      </w:divBdr>
    </w:div>
    <w:div w:id="1378092252">
      <w:bodyDiv w:val="1"/>
      <w:marLeft w:val="0"/>
      <w:marRight w:val="0"/>
      <w:marTop w:val="0"/>
      <w:marBottom w:val="0"/>
      <w:divBdr>
        <w:top w:val="none" w:sz="0" w:space="0" w:color="auto"/>
        <w:left w:val="none" w:sz="0" w:space="0" w:color="auto"/>
        <w:bottom w:val="none" w:sz="0" w:space="0" w:color="auto"/>
        <w:right w:val="none" w:sz="0" w:space="0" w:color="auto"/>
      </w:divBdr>
    </w:div>
    <w:div w:id="1381857262">
      <w:bodyDiv w:val="1"/>
      <w:marLeft w:val="0"/>
      <w:marRight w:val="0"/>
      <w:marTop w:val="0"/>
      <w:marBottom w:val="0"/>
      <w:divBdr>
        <w:top w:val="none" w:sz="0" w:space="0" w:color="auto"/>
        <w:left w:val="none" w:sz="0" w:space="0" w:color="auto"/>
        <w:bottom w:val="none" w:sz="0" w:space="0" w:color="auto"/>
        <w:right w:val="none" w:sz="0" w:space="0" w:color="auto"/>
      </w:divBdr>
    </w:div>
    <w:div w:id="1388068454">
      <w:bodyDiv w:val="1"/>
      <w:marLeft w:val="0"/>
      <w:marRight w:val="0"/>
      <w:marTop w:val="0"/>
      <w:marBottom w:val="0"/>
      <w:divBdr>
        <w:top w:val="none" w:sz="0" w:space="0" w:color="auto"/>
        <w:left w:val="none" w:sz="0" w:space="0" w:color="auto"/>
        <w:bottom w:val="none" w:sz="0" w:space="0" w:color="auto"/>
        <w:right w:val="none" w:sz="0" w:space="0" w:color="auto"/>
      </w:divBdr>
    </w:div>
    <w:div w:id="1391538516">
      <w:bodyDiv w:val="1"/>
      <w:marLeft w:val="0"/>
      <w:marRight w:val="0"/>
      <w:marTop w:val="0"/>
      <w:marBottom w:val="0"/>
      <w:divBdr>
        <w:top w:val="none" w:sz="0" w:space="0" w:color="auto"/>
        <w:left w:val="none" w:sz="0" w:space="0" w:color="auto"/>
        <w:bottom w:val="none" w:sz="0" w:space="0" w:color="auto"/>
        <w:right w:val="none" w:sz="0" w:space="0" w:color="auto"/>
      </w:divBdr>
    </w:div>
    <w:div w:id="1392925699">
      <w:bodyDiv w:val="1"/>
      <w:marLeft w:val="0"/>
      <w:marRight w:val="0"/>
      <w:marTop w:val="0"/>
      <w:marBottom w:val="0"/>
      <w:divBdr>
        <w:top w:val="none" w:sz="0" w:space="0" w:color="auto"/>
        <w:left w:val="none" w:sz="0" w:space="0" w:color="auto"/>
        <w:bottom w:val="none" w:sz="0" w:space="0" w:color="auto"/>
        <w:right w:val="none" w:sz="0" w:space="0" w:color="auto"/>
      </w:divBdr>
    </w:div>
    <w:div w:id="1398481102">
      <w:bodyDiv w:val="1"/>
      <w:marLeft w:val="0"/>
      <w:marRight w:val="0"/>
      <w:marTop w:val="0"/>
      <w:marBottom w:val="0"/>
      <w:divBdr>
        <w:top w:val="none" w:sz="0" w:space="0" w:color="auto"/>
        <w:left w:val="none" w:sz="0" w:space="0" w:color="auto"/>
        <w:bottom w:val="none" w:sz="0" w:space="0" w:color="auto"/>
        <w:right w:val="none" w:sz="0" w:space="0" w:color="auto"/>
      </w:divBdr>
    </w:div>
    <w:div w:id="1403216240">
      <w:bodyDiv w:val="1"/>
      <w:marLeft w:val="0"/>
      <w:marRight w:val="0"/>
      <w:marTop w:val="0"/>
      <w:marBottom w:val="0"/>
      <w:divBdr>
        <w:top w:val="none" w:sz="0" w:space="0" w:color="auto"/>
        <w:left w:val="none" w:sz="0" w:space="0" w:color="auto"/>
        <w:bottom w:val="none" w:sz="0" w:space="0" w:color="auto"/>
        <w:right w:val="none" w:sz="0" w:space="0" w:color="auto"/>
      </w:divBdr>
    </w:div>
    <w:div w:id="1403407730">
      <w:bodyDiv w:val="1"/>
      <w:marLeft w:val="0"/>
      <w:marRight w:val="0"/>
      <w:marTop w:val="0"/>
      <w:marBottom w:val="0"/>
      <w:divBdr>
        <w:top w:val="none" w:sz="0" w:space="0" w:color="auto"/>
        <w:left w:val="none" w:sz="0" w:space="0" w:color="auto"/>
        <w:bottom w:val="none" w:sz="0" w:space="0" w:color="auto"/>
        <w:right w:val="none" w:sz="0" w:space="0" w:color="auto"/>
      </w:divBdr>
    </w:div>
    <w:div w:id="1409302509">
      <w:bodyDiv w:val="1"/>
      <w:marLeft w:val="0"/>
      <w:marRight w:val="0"/>
      <w:marTop w:val="0"/>
      <w:marBottom w:val="0"/>
      <w:divBdr>
        <w:top w:val="none" w:sz="0" w:space="0" w:color="auto"/>
        <w:left w:val="none" w:sz="0" w:space="0" w:color="auto"/>
        <w:bottom w:val="none" w:sz="0" w:space="0" w:color="auto"/>
        <w:right w:val="none" w:sz="0" w:space="0" w:color="auto"/>
      </w:divBdr>
    </w:div>
    <w:div w:id="1413165039">
      <w:bodyDiv w:val="1"/>
      <w:marLeft w:val="0"/>
      <w:marRight w:val="0"/>
      <w:marTop w:val="0"/>
      <w:marBottom w:val="0"/>
      <w:divBdr>
        <w:top w:val="none" w:sz="0" w:space="0" w:color="auto"/>
        <w:left w:val="none" w:sz="0" w:space="0" w:color="auto"/>
        <w:bottom w:val="none" w:sz="0" w:space="0" w:color="auto"/>
        <w:right w:val="none" w:sz="0" w:space="0" w:color="auto"/>
      </w:divBdr>
    </w:div>
    <w:div w:id="1419787219">
      <w:bodyDiv w:val="1"/>
      <w:marLeft w:val="0"/>
      <w:marRight w:val="0"/>
      <w:marTop w:val="0"/>
      <w:marBottom w:val="0"/>
      <w:divBdr>
        <w:top w:val="none" w:sz="0" w:space="0" w:color="auto"/>
        <w:left w:val="none" w:sz="0" w:space="0" w:color="auto"/>
        <w:bottom w:val="none" w:sz="0" w:space="0" w:color="auto"/>
        <w:right w:val="none" w:sz="0" w:space="0" w:color="auto"/>
      </w:divBdr>
    </w:div>
    <w:div w:id="1426462465">
      <w:bodyDiv w:val="1"/>
      <w:marLeft w:val="0"/>
      <w:marRight w:val="0"/>
      <w:marTop w:val="0"/>
      <w:marBottom w:val="0"/>
      <w:divBdr>
        <w:top w:val="none" w:sz="0" w:space="0" w:color="auto"/>
        <w:left w:val="none" w:sz="0" w:space="0" w:color="auto"/>
        <w:bottom w:val="none" w:sz="0" w:space="0" w:color="auto"/>
        <w:right w:val="none" w:sz="0" w:space="0" w:color="auto"/>
      </w:divBdr>
    </w:div>
    <w:div w:id="1431464239">
      <w:bodyDiv w:val="1"/>
      <w:marLeft w:val="0"/>
      <w:marRight w:val="0"/>
      <w:marTop w:val="0"/>
      <w:marBottom w:val="0"/>
      <w:divBdr>
        <w:top w:val="none" w:sz="0" w:space="0" w:color="auto"/>
        <w:left w:val="none" w:sz="0" w:space="0" w:color="auto"/>
        <w:bottom w:val="none" w:sz="0" w:space="0" w:color="auto"/>
        <w:right w:val="none" w:sz="0" w:space="0" w:color="auto"/>
      </w:divBdr>
    </w:div>
    <w:div w:id="1435901816">
      <w:bodyDiv w:val="1"/>
      <w:marLeft w:val="0"/>
      <w:marRight w:val="0"/>
      <w:marTop w:val="0"/>
      <w:marBottom w:val="0"/>
      <w:divBdr>
        <w:top w:val="none" w:sz="0" w:space="0" w:color="auto"/>
        <w:left w:val="none" w:sz="0" w:space="0" w:color="auto"/>
        <w:bottom w:val="none" w:sz="0" w:space="0" w:color="auto"/>
        <w:right w:val="none" w:sz="0" w:space="0" w:color="auto"/>
      </w:divBdr>
    </w:div>
    <w:div w:id="1439259360">
      <w:bodyDiv w:val="1"/>
      <w:marLeft w:val="0"/>
      <w:marRight w:val="0"/>
      <w:marTop w:val="0"/>
      <w:marBottom w:val="0"/>
      <w:divBdr>
        <w:top w:val="none" w:sz="0" w:space="0" w:color="auto"/>
        <w:left w:val="none" w:sz="0" w:space="0" w:color="auto"/>
        <w:bottom w:val="none" w:sz="0" w:space="0" w:color="auto"/>
        <w:right w:val="none" w:sz="0" w:space="0" w:color="auto"/>
      </w:divBdr>
    </w:div>
    <w:div w:id="1443265132">
      <w:bodyDiv w:val="1"/>
      <w:marLeft w:val="0"/>
      <w:marRight w:val="0"/>
      <w:marTop w:val="0"/>
      <w:marBottom w:val="0"/>
      <w:divBdr>
        <w:top w:val="none" w:sz="0" w:space="0" w:color="auto"/>
        <w:left w:val="none" w:sz="0" w:space="0" w:color="auto"/>
        <w:bottom w:val="none" w:sz="0" w:space="0" w:color="auto"/>
        <w:right w:val="none" w:sz="0" w:space="0" w:color="auto"/>
      </w:divBdr>
    </w:div>
    <w:div w:id="1443918598">
      <w:bodyDiv w:val="1"/>
      <w:marLeft w:val="0"/>
      <w:marRight w:val="0"/>
      <w:marTop w:val="0"/>
      <w:marBottom w:val="0"/>
      <w:divBdr>
        <w:top w:val="none" w:sz="0" w:space="0" w:color="auto"/>
        <w:left w:val="none" w:sz="0" w:space="0" w:color="auto"/>
        <w:bottom w:val="none" w:sz="0" w:space="0" w:color="auto"/>
        <w:right w:val="none" w:sz="0" w:space="0" w:color="auto"/>
      </w:divBdr>
    </w:div>
    <w:div w:id="1450659909">
      <w:bodyDiv w:val="1"/>
      <w:marLeft w:val="0"/>
      <w:marRight w:val="0"/>
      <w:marTop w:val="0"/>
      <w:marBottom w:val="0"/>
      <w:divBdr>
        <w:top w:val="none" w:sz="0" w:space="0" w:color="auto"/>
        <w:left w:val="none" w:sz="0" w:space="0" w:color="auto"/>
        <w:bottom w:val="none" w:sz="0" w:space="0" w:color="auto"/>
        <w:right w:val="none" w:sz="0" w:space="0" w:color="auto"/>
      </w:divBdr>
    </w:div>
    <w:div w:id="1455248607">
      <w:bodyDiv w:val="1"/>
      <w:marLeft w:val="0"/>
      <w:marRight w:val="0"/>
      <w:marTop w:val="0"/>
      <w:marBottom w:val="0"/>
      <w:divBdr>
        <w:top w:val="none" w:sz="0" w:space="0" w:color="auto"/>
        <w:left w:val="none" w:sz="0" w:space="0" w:color="auto"/>
        <w:bottom w:val="none" w:sz="0" w:space="0" w:color="auto"/>
        <w:right w:val="none" w:sz="0" w:space="0" w:color="auto"/>
      </w:divBdr>
    </w:div>
    <w:div w:id="1455249028">
      <w:bodyDiv w:val="1"/>
      <w:marLeft w:val="0"/>
      <w:marRight w:val="0"/>
      <w:marTop w:val="0"/>
      <w:marBottom w:val="0"/>
      <w:divBdr>
        <w:top w:val="none" w:sz="0" w:space="0" w:color="auto"/>
        <w:left w:val="none" w:sz="0" w:space="0" w:color="auto"/>
        <w:bottom w:val="none" w:sz="0" w:space="0" w:color="auto"/>
        <w:right w:val="none" w:sz="0" w:space="0" w:color="auto"/>
      </w:divBdr>
    </w:div>
    <w:div w:id="1455560793">
      <w:bodyDiv w:val="1"/>
      <w:marLeft w:val="0"/>
      <w:marRight w:val="0"/>
      <w:marTop w:val="0"/>
      <w:marBottom w:val="0"/>
      <w:divBdr>
        <w:top w:val="none" w:sz="0" w:space="0" w:color="auto"/>
        <w:left w:val="none" w:sz="0" w:space="0" w:color="auto"/>
        <w:bottom w:val="none" w:sz="0" w:space="0" w:color="auto"/>
        <w:right w:val="none" w:sz="0" w:space="0" w:color="auto"/>
      </w:divBdr>
    </w:div>
    <w:div w:id="1457065403">
      <w:bodyDiv w:val="1"/>
      <w:marLeft w:val="0"/>
      <w:marRight w:val="0"/>
      <w:marTop w:val="0"/>
      <w:marBottom w:val="0"/>
      <w:divBdr>
        <w:top w:val="none" w:sz="0" w:space="0" w:color="auto"/>
        <w:left w:val="none" w:sz="0" w:space="0" w:color="auto"/>
        <w:bottom w:val="none" w:sz="0" w:space="0" w:color="auto"/>
        <w:right w:val="none" w:sz="0" w:space="0" w:color="auto"/>
      </w:divBdr>
    </w:div>
    <w:div w:id="1458722386">
      <w:bodyDiv w:val="1"/>
      <w:marLeft w:val="0"/>
      <w:marRight w:val="0"/>
      <w:marTop w:val="0"/>
      <w:marBottom w:val="0"/>
      <w:divBdr>
        <w:top w:val="none" w:sz="0" w:space="0" w:color="auto"/>
        <w:left w:val="none" w:sz="0" w:space="0" w:color="auto"/>
        <w:bottom w:val="none" w:sz="0" w:space="0" w:color="auto"/>
        <w:right w:val="none" w:sz="0" w:space="0" w:color="auto"/>
      </w:divBdr>
    </w:div>
    <w:div w:id="1461536500">
      <w:bodyDiv w:val="1"/>
      <w:marLeft w:val="0"/>
      <w:marRight w:val="0"/>
      <w:marTop w:val="0"/>
      <w:marBottom w:val="0"/>
      <w:divBdr>
        <w:top w:val="none" w:sz="0" w:space="0" w:color="auto"/>
        <w:left w:val="none" w:sz="0" w:space="0" w:color="auto"/>
        <w:bottom w:val="none" w:sz="0" w:space="0" w:color="auto"/>
        <w:right w:val="none" w:sz="0" w:space="0" w:color="auto"/>
      </w:divBdr>
    </w:div>
    <w:div w:id="1470174709">
      <w:bodyDiv w:val="1"/>
      <w:marLeft w:val="0"/>
      <w:marRight w:val="0"/>
      <w:marTop w:val="0"/>
      <w:marBottom w:val="0"/>
      <w:divBdr>
        <w:top w:val="none" w:sz="0" w:space="0" w:color="auto"/>
        <w:left w:val="none" w:sz="0" w:space="0" w:color="auto"/>
        <w:bottom w:val="none" w:sz="0" w:space="0" w:color="auto"/>
        <w:right w:val="none" w:sz="0" w:space="0" w:color="auto"/>
      </w:divBdr>
    </w:div>
    <w:div w:id="1470435473">
      <w:bodyDiv w:val="1"/>
      <w:marLeft w:val="0"/>
      <w:marRight w:val="0"/>
      <w:marTop w:val="0"/>
      <w:marBottom w:val="0"/>
      <w:divBdr>
        <w:top w:val="none" w:sz="0" w:space="0" w:color="auto"/>
        <w:left w:val="none" w:sz="0" w:space="0" w:color="auto"/>
        <w:bottom w:val="none" w:sz="0" w:space="0" w:color="auto"/>
        <w:right w:val="none" w:sz="0" w:space="0" w:color="auto"/>
      </w:divBdr>
    </w:div>
    <w:div w:id="1471628843">
      <w:bodyDiv w:val="1"/>
      <w:marLeft w:val="0"/>
      <w:marRight w:val="0"/>
      <w:marTop w:val="0"/>
      <w:marBottom w:val="0"/>
      <w:divBdr>
        <w:top w:val="none" w:sz="0" w:space="0" w:color="auto"/>
        <w:left w:val="none" w:sz="0" w:space="0" w:color="auto"/>
        <w:bottom w:val="none" w:sz="0" w:space="0" w:color="auto"/>
        <w:right w:val="none" w:sz="0" w:space="0" w:color="auto"/>
      </w:divBdr>
    </w:div>
    <w:div w:id="1481388409">
      <w:bodyDiv w:val="1"/>
      <w:marLeft w:val="0"/>
      <w:marRight w:val="0"/>
      <w:marTop w:val="0"/>
      <w:marBottom w:val="0"/>
      <w:divBdr>
        <w:top w:val="none" w:sz="0" w:space="0" w:color="auto"/>
        <w:left w:val="none" w:sz="0" w:space="0" w:color="auto"/>
        <w:bottom w:val="none" w:sz="0" w:space="0" w:color="auto"/>
        <w:right w:val="none" w:sz="0" w:space="0" w:color="auto"/>
      </w:divBdr>
    </w:div>
    <w:div w:id="1485123234">
      <w:bodyDiv w:val="1"/>
      <w:marLeft w:val="0"/>
      <w:marRight w:val="0"/>
      <w:marTop w:val="0"/>
      <w:marBottom w:val="0"/>
      <w:divBdr>
        <w:top w:val="none" w:sz="0" w:space="0" w:color="auto"/>
        <w:left w:val="none" w:sz="0" w:space="0" w:color="auto"/>
        <w:bottom w:val="none" w:sz="0" w:space="0" w:color="auto"/>
        <w:right w:val="none" w:sz="0" w:space="0" w:color="auto"/>
      </w:divBdr>
    </w:div>
    <w:div w:id="1485395953">
      <w:bodyDiv w:val="1"/>
      <w:marLeft w:val="0"/>
      <w:marRight w:val="0"/>
      <w:marTop w:val="0"/>
      <w:marBottom w:val="0"/>
      <w:divBdr>
        <w:top w:val="none" w:sz="0" w:space="0" w:color="auto"/>
        <w:left w:val="none" w:sz="0" w:space="0" w:color="auto"/>
        <w:bottom w:val="none" w:sz="0" w:space="0" w:color="auto"/>
        <w:right w:val="none" w:sz="0" w:space="0" w:color="auto"/>
      </w:divBdr>
    </w:div>
    <w:div w:id="1485858758">
      <w:bodyDiv w:val="1"/>
      <w:marLeft w:val="0"/>
      <w:marRight w:val="0"/>
      <w:marTop w:val="0"/>
      <w:marBottom w:val="0"/>
      <w:divBdr>
        <w:top w:val="none" w:sz="0" w:space="0" w:color="auto"/>
        <w:left w:val="none" w:sz="0" w:space="0" w:color="auto"/>
        <w:bottom w:val="none" w:sz="0" w:space="0" w:color="auto"/>
        <w:right w:val="none" w:sz="0" w:space="0" w:color="auto"/>
      </w:divBdr>
    </w:div>
    <w:div w:id="1488667826">
      <w:bodyDiv w:val="1"/>
      <w:marLeft w:val="0"/>
      <w:marRight w:val="0"/>
      <w:marTop w:val="0"/>
      <w:marBottom w:val="0"/>
      <w:divBdr>
        <w:top w:val="none" w:sz="0" w:space="0" w:color="auto"/>
        <w:left w:val="none" w:sz="0" w:space="0" w:color="auto"/>
        <w:bottom w:val="none" w:sz="0" w:space="0" w:color="auto"/>
        <w:right w:val="none" w:sz="0" w:space="0" w:color="auto"/>
      </w:divBdr>
    </w:div>
    <w:div w:id="1489129558">
      <w:bodyDiv w:val="1"/>
      <w:marLeft w:val="0"/>
      <w:marRight w:val="0"/>
      <w:marTop w:val="0"/>
      <w:marBottom w:val="0"/>
      <w:divBdr>
        <w:top w:val="none" w:sz="0" w:space="0" w:color="auto"/>
        <w:left w:val="none" w:sz="0" w:space="0" w:color="auto"/>
        <w:bottom w:val="none" w:sz="0" w:space="0" w:color="auto"/>
        <w:right w:val="none" w:sz="0" w:space="0" w:color="auto"/>
      </w:divBdr>
    </w:div>
    <w:div w:id="1490515126">
      <w:bodyDiv w:val="1"/>
      <w:marLeft w:val="0"/>
      <w:marRight w:val="0"/>
      <w:marTop w:val="0"/>
      <w:marBottom w:val="0"/>
      <w:divBdr>
        <w:top w:val="none" w:sz="0" w:space="0" w:color="auto"/>
        <w:left w:val="none" w:sz="0" w:space="0" w:color="auto"/>
        <w:bottom w:val="none" w:sz="0" w:space="0" w:color="auto"/>
        <w:right w:val="none" w:sz="0" w:space="0" w:color="auto"/>
      </w:divBdr>
    </w:div>
    <w:div w:id="1490754555">
      <w:bodyDiv w:val="1"/>
      <w:marLeft w:val="0"/>
      <w:marRight w:val="0"/>
      <w:marTop w:val="0"/>
      <w:marBottom w:val="0"/>
      <w:divBdr>
        <w:top w:val="none" w:sz="0" w:space="0" w:color="auto"/>
        <w:left w:val="none" w:sz="0" w:space="0" w:color="auto"/>
        <w:bottom w:val="none" w:sz="0" w:space="0" w:color="auto"/>
        <w:right w:val="none" w:sz="0" w:space="0" w:color="auto"/>
      </w:divBdr>
    </w:div>
    <w:div w:id="1491479880">
      <w:bodyDiv w:val="1"/>
      <w:marLeft w:val="0"/>
      <w:marRight w:val="0"/>
      <w:marTop w:val="0"/>
      <w:marBottom w:val="0"/>
      <w:divBdr>
        <w:top w:val="none" w:sz="0" w:space="0" w:color="auto"/>
        <w:left w:val="none" w:sz="0" w:space="0" w:color="auto"/>
        <w:bottom w:val="none" w:sz="0" w:space="0" w:color="auto"/>
        <w:right w:val="none" w:sz="0" w:space="0" w:color="auto"/>
      </w:divBdr>
    </w:div>
    <w:div w:id="1492065055">
      <w:bodyDiv w:val="1"/>
      <w:marLeft w:val="0"/>
      <w:marRight w:val="0"/>
      <w:marTop w:val="0"/>
      <w:marBottom w:val="0"/>
      <w:divBdr>
        <w:top w:val="none" w:sz="0" w:space="0" w:color="auto"/>
        <w:left w:val="none" w:sz="0" w:space="0" w:color="auto"/>
        <w:bottom w:val="none" w:sz="0" w:space="0" w:color="auto"/>
        <w:right w:val="none" w:sz="0" w:space="0" w:color="auto"/>
      </w:divBdr>
    </w:div>
    <w:div w:id="1494711706">
      <w:bodyDiv w:val="1"/>
      <w:marLeft w:val="0"/>
      <w:marRight w:val="0"/>
      <w:marTop w:val="0"/>
      <w:marBottom w:val="0"/>
      <w:divBdr>
        <w:top w:val="none" w:sz="0" w:space="0" w:color="auto"/>
        <w:left w:val="none" w:sz="0" w:space="0" w:color="auto"/>
        <w:bottom w:val="none" w:sz="0" w:space="0" w:color="auto"/>
        <w:right w:val="none" w:sz="0" w:space="0" w:color="auto"/>
      </w:divBdr>
    </w:div>
    <w:div w:id="1496412403">
      <w:bodyDiv w:val="1"/>
      <w:marLeft w:val="0"/>
      <w:marRight w:val="0"/>
      <w:marTop w:val="0"/>
      <w:marBottom w:val="0"/>
      <w:divBdr>
        <w:top w:val="none" w:sz="0" w:space="0" w:color="auto"/>
        <w:left w:val="none" w:sz="0" w:space="0" w:color="auto"/>
        <w:bottom w:val="none" w:sz="0" w:space="0" w:color="auto"/>
        <w:right w:val="none" w:sz="0" w:space="0" w:color="auto"/>
      </w:divBdr>
    </w:div>
    <w:div w:id="1498036512">
      <w:bodyDiv w:val="1"/>
      <w:marLeft w:val="0"/>
      <w:marRight w:val="0"/>
      <w:marTop w:val="0"/>
      <w:marBottom w:val="0"/>
      <w:divBdr>
        <w:top w:val="none" w:sz="0" w:space="0" w:color="auto"/>
        <w:left w:val="none" w:sz="0" w:space="0" w:color="auto"/>
        <w:bottom w:val="none" w:sz="0" w:space="0" w:color="auto"/>
        <w:right w:val="none" w:sz="0" w:space="0" w:color="auto"/>
      </w:divBdr>
    </w:div>
    <w:div w:id="1498379895">
      <w:bodyDiv w:val="1"/>
      <w:marLeft w:val="0"/>
      <w:marRight w:val="0"/>
      <w:marTop w:val="0"/>
      <w:marBottom w:val="0"/>
      <w:divBdr>
        <w:top w:val="none" w:sz="0" w:space="0" w:color="auto"/>
        <w:left w:val="none" w:sz="0" w:space="0" w:color="auto"/>
        <w:bottom w:val="none" w:sz="0" w:space="0" w:color="auto"/>
        <w:right w:val="none" w:sz="0" w:space="0" w:color="auto"/>
      </w:divBdr>
    </w:div>
    <w:div w:id="1499927084">
      <w:bodyDiv w:val="1"/>
      <w:marLeft w:val="0"/>
      <w:marRight w:val="0"/>
      <w:marTop w:val="0"/>
      <w:marBottom w:val="0"/>
      <w:divBdr>
        <w:top w:val="none" w:sz="0" w:space="0" w:color="auto"/>
        <w:left w:val="none" w:sz="0" w:space="0" w:color="auto"/>
        <w:bottom w:val="none" w:sz="0" w:space="0" w:color="auto"/>
        <w:right w:val="none" w:sz="0" w:space="0" w:color="auto"/>
      </w:divBdr>
    </w:div>
    <w:div w:id="1504664343">
      <w:bodyDiv w:val="1"/>
      <w:marLeft w:val="0"/>
      <w:marRight w:val="0"/>
      <w:marTop w:val="0"/>
      <w:marBottom w:val="0"/>
      <w:divBdr>
        <w:top w:val="none" w:sz="0" w:space="0" w:color="auto"/>
        <w:left w:val="none" w:sz="0" w:space="0" w:color="auto"/>
        <w:bottom w:val="none" w:sz="0" w:space="0" w:color="auto"/>
        <w:right w:val="none" w:sz="0" w:space="0" w:color="auto"/>
      </w:divBdr>
    </w:div>
    <w:div w:id="1509758148">
      <w:bodyDiv w:val="1"/>
      <w:marLeft w:val="0"/>
      <w:marRight w:val="0"/>
      <w:marTop w:val="0"/>
      <w:marBottom w:val="0"/>
      <w:divBdr>
        <w:top w:val="none" w:sz="0" w:space="0" w:color="auto"/>
        <w:left w:val="none" w:sz="0" w:space="0" w:color="auto"/>
        <w:bottom w:val="none" w:sz="0" w:space="0" w:color="auto"/>
        <w:right w:val="none" w:sz="0" w:space="0" w:color="auto"/>
      </w:divBdr>
    </w:div>
    <w:div w:id="1515919444">
      <w:bodyDiv w:val="1"/>
      <w:marLeft w:val="0"/>
      <w:marRight w:val="0"/>
      <w:marTop w:val="0"/>
      <w:marBottom w:val="0"/>
      <w:divBdr>
        <w:top w:val="none" w:sz="0" w:space="0" w:color="auto"/>
        <w:left w:val="none" w:sz="0" w:space="0" w:color="auto"/>
        <w:bottom w:val="none" w:sz="0" w:space="0" w:color="auto"/>
        <w:right w:val="none" w:sz="0" w:space="0" w:color="auto"/>
      </w:divBdr>
    </w:div>
    <w:div w:id="1520701753">
      <w:bodyDiv w:val="1"/>
      <w:marLeft w:val="0"/>
      <w:marRight w:val="0"/>
      <w:marTop w:val="0"/>
      <w:marBottom w:val="0"/>
      <w:divBdr>
        <w:top w:val="none" w:sz="0" w:space="0" w:color="auto"/>
        <w:left w:val="none" w:sz="0" w:space="0" w:color="auto"/>
        <w:bottom w:val="none" w:sz="0" w:space="0" w:color="auto"/>
        <w:right w:val="none" w:sz="0" w:space="0" w:color="auto"/>
      </w:divBdr>
    </w:div>
    <w:div w:id="1521620918">
      <w:bodyDiv w:val="1"/>
      <w:marLeft w:val="0"/>
      <w:marRight w:val="0"/>
      <w:marTop w:val="0"/>
      <w:marBottom w:val="0"/>
      <w:divBdr>
        <w:top w:val="none" w:sz="0" w:space="0" w:color="auto"/>
        <w:left w:val="none" w:sz="0" w:space="0" w:color="auto"/>
        <w:bottom w:val="none" w:sz="0" w:space="0" w:color="auto"/>
        <w:right w:val="none" w:sz="0" w:space="0" w:color="auto"/>
      </w:divBdr>
    </w:div>
    <w:div w:id="1522009736">
      <w:bodyDiv w:val="1"/>
      <w:marLeft w:val="0"/>
      <w:marRight w:val="0"/>
      <w:marTop w:val="0"/>
      <w:marBottom w:val="0"/>
      <w:divBdr>
        <w:top w:val="none" w:sz="0" w:space="0" w:color="auto"/>
        <w:left w:val="none" w:sz="0" w:space="0" w:color="auto"/>
        <w:bottom w:val="none" w:sz="0" w:space="0" w:color="auto"/>
        <w:right w:val="none" w:sz="0" w:space="0" w:color="auto"/>
      </w:divBdr>
    </w:div>
    <w:div w:id="1523087280">
      <w:bodyDiv w:val="1"/>
      <w:marLeft w:val="0"/>
      <w:marRight w:val="0"/>
      <w:marTop w:val="0"/>
      <w:marBottom w:val="0"/>
      <w:divBdr>
        <w:top w:val="none" w:sz="0" w:space="0" w:color="auto"/>
        <w:left w:val="none" w:sz="0" w:space="0" w:color="auto"/>
        <w:bottom w:val="none" w:sz="0" w:space="0" w:color="auto"/>
        <w:right w:val="none" w:sz="0" w:space="0" w:color="auto"/>
      </w:divBdr>
    </w:div>
    <w:div w:id="1526287882">
      <w:bodyDiv w:val="1"/>
      <w:marLeft w:val="0"/>
      <w:marRight w:val="0"/>
      <w:marTop w:val="0"/>
      <w:marBottom w:val="0"/>
      <w:divBdr>
        <w:top w:val="none" w:sz="0" w:space="0" w:color="auto"/>
        <w:left w:val="none" w:sz="0" w:space="0" w:color="auto"/>
        <w:bottom w:val="none" w:sz="0" w:space="0" w:color="auto"/>
        <w:right w:val="none" w:sz="0" w:space="0" w:color="auto"/>
      </w:divBdr>
    </w:div>
    <w:div w:id="1527257041">
      <w:bodyDiv w:val="1"/>
      <w:marLeft w:val="0"/>
      <w:marRight w:val="0"/>
      <w:marTop w:val="0"/>
      <w:marBottom w:val="0"/>
      <w:divBdr>
        <w:top w:val="none" w:sz="0" w:space="0" w:color="auto"/>
        <w:left w:val="none" w:sz="0" w:space="0" w:color="auto"/>
        <w:bottom w:val="none" w:sz="0" w:space="0" w:color="auto"/>
        <w:right w:val="none" w:sz="0" w:space="0" w:color="auto"/>
      </w:divBdr>
    </w:div>
    <w:div w:id="1529559979">
      <w:bodyDiv w:val="1"/>
      <w:marLeft w:val="0"/>
      <w:marRight w:val="0"/>
      <w:marTop w:val="0"/>
      <w:marBottom w:val="0"/>
      <w:divBdr>
        <w:top w:val="none" w:sz="0" w:space="0" w:color="auto"/>
        <w:left w:val="none" w:sz="0" w:space="0" w:color="auto"/>
        <w:bottom w:val="none" w:sz="0" w:space="0" w:color="auto"/>
        <w:right w:val="none" w:sz="0" w:space="0" w:color="auto"/>
      </w:divBdr>
    </w:div>
    <w:div w:id="1530024442">
      <w:bodyDiv w:val="1"/>
      <w:marLeft w:val="0"/>
      <w:marRight w:val="0"/>
      <w:marTop w:val="0"/>
      <w:marBottom w:val="0"/>
      <w:divBdr>
        <w:top w:val="none" w:sz="0" w:space="0" w:color="auto"/>
        <w:left w:val="none" w:sz="0" w:space="0" w:color="auto"/>
        <w:bottom w:val="none" w:sz="0" w:space="0" w:color="auto"/>
        <w:right w:val="none" w:sz="0" w:space="0" w:color="auto"/>
      </w:divBdr>
    </w:div>
    <w:div w:id="1530756535">
      <w:bodyDiv w:val="1"/>
      <w:marLeft w:val="0"/>
      <w:marRight w:val="0"/>
      <w:marTop w:val="0"/>
      <w:marBottom w:val="0"/>
      <w:divBdr>
        <w:top w:val="none" w:sz="0" w:space="0" w:color="auto"/>
        <w:left w:val="none" w:sz="0" w:space="0" w:color="auto"/>
        <w:bottom w:val="none" w:sz="0" w:space="0" w:color="auto"/>
        <w:right w:val="none" w:sz="0" w:space="0" w:color="auto"/>
      </w:divBdr>
    </w:div>
    <w:div w:id="1531265067">
      <w:bodyDiv w:val="1"/>
      <w:marLeft w:val="0"/>
      <w:marRight w:val="0"/>
      <w:marTop w:val="0"/>
      <w:marBottom w:val="0"/>
      <w:divBdr>
        <w:top w:val="none" w:sz="0" w:space="0" w:color="auto"/>
        <w:left w:val="none" w:sz="0" w:space="0" w:color="auto"/>
        <w:bottom w:val="none" w:sz="0" w:space="0" w:color="auto"/>
        <w:right w:val="none" w:sz="0" w:space="0" w:color="auto"/>
      </w:divBdr>
    </w:div>
    <w:div w:id="1534418007">
      <w:bodyDiv w:val="1"/>
      <w:marLeft w:val="0"/>
      <w:marRight w:val="0"/>
      <w:marTop w:val="0"/>
      <w:marBottom w:val="0"/>
      <w:divBdr>
        <w:top w:val="none" w:sz="0" w:space="0" w:color="auto"/>
        <w:left w:val="none" w:sz="0" w:space="0" w:color="auto"/>
        <w:bottom w:val="none" w:sz="0" w:space="0" w:color="auto"/>
        <w:right w:val="none" w:sz="0" w:space="0" w:color="auto"/>
      </w:divBdr>
    </w:div>
    <w:div w:id="1537960866">
      <w:bodyDiv w:val="1"/>
      <w:marLeft w:val="0"/>
      <w:marRight w:val="0"/>
      <w:marTop w:val="0"/>
      <w:marBottom w:val="0"/>
      <w:divBdr>
        <w:top w:val="none" w:sz="0" w:space="0" w:color="auto"/>
        <w:left w:val="none" w:sz="0" w:space="0" w:color="auto"/>
        <w:bottom w:val="none" w:sz="0" w:space="0" w:color="auto"/>
        <w:right w:val="none" w:sz="0" w:space="0" w:color="auto"/>
      </w:divBdr>
    </w:div>
    <w:div w:id="1541628879">
      <w:bodyDiv w:val="1"/>
      <w:marLeft w:val="0"/>
      <w:marRight w:val="0"/>
      <w:marTop w:val="0"/>
      <w:marBottom w:val="0"/>
      <w:divBdr>
        <w:top w:val="none" w:sz="0" w:space="0" w:color="auto"/>
        <w:left w:val="none" w:sz="0" w:space="0" w:color="auto"/>
        <w:bottom w:val="none" w:sz="0" w:space="0" w:color="auto"/>
        <w:right w:val="none" w:sz="0" w:space="0" w:color="auto"/>
      </w:divBdr>
    </w:div>
    <w:div w:id="1542747195">
      <w:bodyDiv w:val="1"/>
      <w:marLeft w:val="0"/>
      <w:marRight w:val="0"/>
      <w:marTop w:val="0"/>
      <w:marBottom w:val="0"/>
      <w:divBdr>
        <w:top w:val="none" w:sz="0" w:space="0" w:color="auto"/>
        <w:left w:val="none" w:sz="0" w:space="0" w:color="auto"/>
        <w:bottom w:val="none" w:sz="0" w:space="0" w:color="auto"/>
        <w:right w:val="none" w:sz="0" w:space="0" w:color="auto"/>
      </w:divBdr>
    </w:div>
    <w:div w:id="1542857848">
      <w:bodyDiv w:val="1"/>
      <w:marLeft w:val="0"/>
      <w:marRight w:val="0"/>
      <w:marTop w:val="0"/>
      <w:marBottom w:val="0"/>
      <w:divBdr>
        <w:top w:val="none" w:sz="0" w:space="0" w:color="auto"/>
        <w:left w:val="none" w:sz="0" w:space="0" w:color="auto"/>
        <w:bottom w:val="none" w:sz="0" w:space="0" w:color="auto"/>
        <w:right w:val="none" w:sz="0" w:space="0" w:color="auto"/>
      </w:divBdr>
    </w:div>
    <w:div w:id="1542859768">
      <w:bodyDiv w:val="1"/>
      <w:marLeft w:val="0"/>
      <w:marRight w:val="0"/>
      <w:marTop w:val="0"/>
      <w:marBottom w:val="0"/>
      <w:divBdr>
        <w:top w:val="none" w:sz="0" w:space="0" w:color="auto"/>
        <w:left w:val="none" w:sz="0" w:space="0" w:color="auto"/>
        <w:bottom w:val="none" w:sz="0" w:space="0" w:color="auto"/>
        <w:right w:val="none" w:sz="0" w:space="0" w:color="auto"/>
      </w:divBdr>
    </w:div>
    <w:div w:id="1544370000">
      <w:bodyDiv w:val="1"/>
      <w:marLeft w:val="0"/>
      <w:marRight w:val="0"/>
      <w:marTop w:val="0"/>
      <w:marBottom w:val="0"/>
      <w:divBdr>
        <w:top w:val="none" w:sz="0" w:space="0" w:color="auto"/>
        <w:left w:val="none" w:sz="0" w:space="0" w:color="auto"/>
        <w:bottom w:val="none" w:sz="0" w:space="0" w:color="auto"/>
        <w:right w:val="none" w:sz="0" w:space="0" w:color="auto"/>
      </w:divBdr>
    </w:div>
    <w:div w:id="1545942512">
      <w:bodyDiv w:val="1"/>
      <w:marLeft w:val="0"/>
      <w:marRight w:val="0"/>
      <w:marTop w:val="0"/>
      <w:marBottom w:val="0"/>
      <w:divBdr>
        <w:top w:val="none" w:sz="0" w:space="0" w:color="auto"/>
        <w:left w:val="none" w:sz="0" w:space="0" w:color="auto"/>
        <w:bottom w:val="none" w:sz="0" w:space="0" w:color="auto"/>
        <w:right w:val="none" w:sz="0" w:space="0" w:color="auto"/>
      </w:divBdr>
    </w:div>
    <w:div w:id="1552956673">
      <w:bodyDiv w:val="1"/>
      <w:marLeft w:val="0"/>
      <w:marRight w:val="0"/>
      <w:marTop w:val="0"/>
      <w:marBottom w:val="0"/>
      <w:divBdr>
        <w:top w:val="none" w:sz="0" w:space="0" w:color="auto"/>
        <w:left w:val="none" w:sz="0" w:space="0" w:color="auto"/>
        <w:bottom w:val="none" w:sz="0" w:space="0" w:color="auto"/>
        <w:right w:val="none" w:sz="0" w:space="0" w:color="auto"/>
      </w:divBdr>
    </w:div>
    <w:div w:id="1553881182">
      <w:bodyDiv w:val="1"/>
      <w:marLeft w:val="0"/>
      <w:marRight w:val="0"/>
      <w:marTop w:val="0"/>
      <w:marBottom w:val="0"/>
      <w:divBdr>
        <w:top w:val="none" w:sz="0" w:space="0" w:color="auto"/>
        <w:left w:val="none" w:sz="0" w:space="0" w:color="auto"/>
        <w:bottom w:val="none" w:sz="0" w:space="0" w:color="auto"/>
        <w:right w:val="none" w:sz="0" w:space="0" w:color="auto"/>
      </w:divBdr>
    </w:div>
    <w:div w:id="1555584894">
      <w:bodyDiv w:val="1"/>
      <w:marLeft w:val="0"/>
      <w:marRight w:val="0"/>
      <w:marTop w:val="0"/>
      <w:marBottom w:val="0"/>
      <w:divBdr>
        <w:top w:val="none" w:sz="0" w:space="0" w:color="auto"/>
        <w:left w:val="none" w:sz="0" w:space="0" w:color="auto"/>
        <w:bottom w:val="none" w:sz="0" w:space="0" w:color="auto"/>
        <w:right w:val="none" w:sz="0" w:space="0" w:color="auto"/>
      </w:divBdr>
    </w:div>
    <w:div w:id="1556703028">
      <w:bodyDiv w:val="1"/>
      <w:marLeft w:val="0"/>
      <w:marRight w:val="0"/>
      <w:marTop w:val="0"/>
      <w:marBottom w:val="0"/>
      <w:divBdr>
        <w:top w:val="none" w:sz="0" w:space="0" w:color="auto"/>
        <w:left w:val="none" w:sz="0" w:space="0" w:color="auto"/>
        <w:bottom w:val="none" w:sz="0" w:space="0" w:color="auto"/>
        <w:right w:val="none" w:sz="0" w:space="0" w:color="auto"/>
      </w:divBdr>
    </w:div>
    <w:div w:id="1557010129">
      <w:bodyDiv w:val="1"/>
      <w:marLeft w:val="0"/>
      <w:marRight w:val="0"/>
      <w:marTop w:val="0"/>
      <w:marBottom w:val="0"/>
      <w:divBdr>
        <w:top w:val="none" w:sz="0" w:space="0" w:color="auto"/>
        <w:left w:val="none" w:sz="0" w:space="0" w:color="auto"/>
        <w:bottom w:val="none" w:sz="0" w:space="0" w:color="auto"/>
        <w:right w:val="none" w:sz="0" w:space="0" w:color="auto"/>
      </w:divBdr>
    </w:div>
    <w:div w:id="1560172491">
      <w:bodyDiv w:val="1"/>
      <w:marLeft w:val="0"/>
      <w:marRight w:val="0"/>
      <w:marTop w:val="0"/>
      <w:marBottom w:val="0"/>
      <w:divBdr>
        <w:top w:val="none" w:sz="0" w:space="0" w:color="auto"/>
        <w:left w:val="none" w:sz="0" w:space="0" w:color="auto"/>
        <w:bottom w:val="none" w:sz="0" w:space="0" w:color="auto"/>
        <w:right w:val="none" w:sz="0" w:space="0" w:color="auto"/>
      </w:divBdr>
    </w:div>
    <w:div w:id="1560247818">
      <w:bodyDiv w:val="1"/>
      <w:marLeft w:val="0"/>
      <w:marRight w:val="0"/>
      <w:marTop w:val="0"/>
      <w:marBottom w:val="0"/>
      <w:divBdr>
        <w:top w:val="none" w:sz="0" w:space="0" w:color="auto"/>
        <w:left w:val="none" w:sz="0" w:space="0" w:color="auto"/>
        <w:bottom w:val="none" w:sz="0" w:space="0" w:color="auto"/>
        <w:right w:val="none" w:sz="0" w:space="0" w:color="auto"/>
      </w:divBdr>
    </w:div>
    <w:div w:id="1564369682">
      <w:bodyDiv w:val="1"/>
      <w:marLeft w:val="0"/>
      <w:marRight w:val="0"/>
      <w:marTop w:val="0"/>
      <w:marBottom w:val="0"/>
      <w:divBdr>
        <w:top w:val="none" w:sz="0" w:space="0" w:color="auto"/>
        <w:left w:val="none" w:sz="0" w:space="0" w:color="auto"/>
        <w:bottom w:val="none" w:sz="0" w:space="0" w:color="auto"/>
        <w:right w:val="none" w:sz="0" w:space="0" w:color="auto"/>
      </w:divBdr>
    </w:div>
    <w:div w:id="1571423934">
      <w:bodyDiv w:val="1"/>
      <w:marLeft w:val="0"/>
      <w:marRight w:val="0"/>
      <w:marTop w:val="0"/>
      <w:marBottom w:val="0"/>
      <w:divBdr>
        <w:top w:val="none" w:sz="0" w:space="0" w:color="auto"/>
        <w:left w:val="none" w:sz="0" w:space="0" w:color="auto"/>
        <w:bottom w:val="none" w:sz="0" w:space="0" w:color="auto"/>
        <w:right w:val="none" w:sz="0" w:space="0" w:color="auto"/>
      </w:divBdr>
    </w:div>
    <w:div w:id="1572735447">
      <w:bodyDiv w:val="1"/>
      <w:marLeft w:val="0"/>
      <w:marRight w:val="0"/>
      <w:marTop w:val="0"/>
      <w:marBottom w:val="0"/>
      <w:divBdr>
        <w:top w:val="none" w:sz="0" w:space="0" w:color="auto"/>
        <w:left w:val="none" w:sz="0" w:space="0" w:color="auto"/>
        <w:bottom w:val="none" w:sz="0" w:space="0" w:color="auto"/>
        <w:right w:val="none" w:sz="0" w:space="0" w:color="auto"/>
      </w:divBdr>
    </w:div>
    <w:div w:id="1572930861">
      <w:bodyDiv w:val="1"/>
      <w:marLeft w:val="0"/>
      <w:marRight w:val="0"/>
      <w:marTop w:val="0"/>
      <w:marBottom w:val="0"/>
      <w:divBdr>
        <w:top w:val="none" w:sz="0" w:space="0" w:color="auto"/>
        <w:left w:val="none" w:sz="0" w:space="0" w:color="auto"/>
        <w:bottom w:val="none" w:sz="0" w:space="0" w:color="auto"/>
        <w:right w:val="none" w:sz="0" w:space="0" w:color="auto"/>
      </w:divBdr>
    </w:div>
    <w:div w:id="1575314966">
      <w:bodyDiv w:val="1"/>
      <w:marLeft w:val="0"/>
      <w:marRight w:val="0"/>
      <w:marTop w:val="0"/>
      <w:marBottom w:val="0"/>
      <w:divBdr>
        <w:top w:val="none" w:sz="0" w:space="0" w:color="auto"/>
        <w:left w:val="none" w:sz="0" w:space="0" w:color="auto"/>
        <w:bottom w:val="none" w:sz="0" w:space="0" w:color="auto"/>
        <w:right w:val="none" w:sz="0" w:space="0" w:color="auto"/>
      </w:divBdr>
    </w:div>
    <w:div w:id="1581452676">
      <w:bodyDiv w:val="1"/>
      <w:marLeft w:val="0"/>
      <w:marRight w:val="0"/>
      <w:marTop w:val="0"/>
      <w:marBottom w:val="0"/>
      <w:divBdr>
        <w:top w:val="none" w:sz="0" w:space="0" w:color="auto"/>
        <w:left w:val="none" w:sz="0" w:space="0" w:color="auto"/>
        <w:bottom w:val="none" w:sz="0" w:space="0" w:color="auto"/>
        <w:right w:val="none" w:sz="0" w:space="0" w:color="auto"/>
      </w:divBdr>
    </w:div>
    <w:div w:id="1581677884">
      <w:bodyDiv w:val="1"/>
      <w:marLeft w:val="0"/>
      <w:marRight w:val="0"/>
      <w:marTop w:val="0"/>
      <w:marBottom w:val="0"/>
      <w:divBdr>
        <w:top w:val="none" w:sz="0" w:space="0" w:color="auto"/>
        <w:left w:val="none" w:sz="0" w:space="0" w:color="auto"/>
        <w:bottom w:val="none" w:sz="0" w:space="0" w:color="auto"/>
        <w:right w:val="none" w:sz="0" w:space="0" w:color="auto"/>
      </w:divBdr>
    </w:div>
    <w:div w:id="1583369980">
      <w:bodyDiv w:val="1"/>
      <w:marLeft w:val="0"/>
      <w:marRight w:val="0"/>
      <w:marTop w:val="0"/>
      <w:marBottom w:val="0"/>
      <w:divBdr>
        <w:top w:val="none" w:sz="0" w:space="0" w:color="auto"/>
        <w:left w:val="none" w:sz="0" w:space="0" w:color="auto"/>
        <w:bottom w:val="none" w:sz="0" w:space="0" w:color="auto"/>
        <w:right w:val="none" w:sz="0" w:space="0" w:color="auto"/>
      </w:divBdr>
    </w:div>
    <w:div w:id="1584335926">
      <w:bodyDiv w:val="1"/>
      <w:marLeft w:val="0"/>
      <w:marRight w:val="0"/>
      <w:marTop w:val="0"/>
      <w:marBottom w:val="0"/>
      <w:divBdr>
        <w:top w:val="none" w:sz="0" w:space="0" w:color="auto"/>
        <w:left w:val="none" w:sz="0" w:space="0" w:color="auto"/>
        <w:bottom w:val="none" w:sz="0" w:space="0" w:color="auto"/>
        <w:right w:val="none" w:sz="0" w:space="0" w:color="auto"/>
      </w:divBdr>
    </w:div>
    <w:div w:id="1591163432">
      <w:bodyDiv w:val="1"/>
      <w:marLeft w:val="0"/>
      <w:marRight w:val="0"/>
      <w:marTop w:val="0"/>
      <w:marBottom w:val="0"/>
      <w:divBdr>
        <w:top w:val="none" w:sz="0" w:space="0" w:color="auto"/>
        <w:left w:val="none" w:sz="0" w:space="0" w:color="auto"/>
        <w:bottom w:val="none" w:sz="0" w:space="0" w:color="auto"/>
        <w:right w:val="none" w:sz="0" w:space="0" w:color="auto"/>
      </w:divBdr>
    </w:div>
    <w:div w:id="1592547473">
      <w:bodyDiv w:val="1"/>
      <w:marLeft w:val="0"/>
      <w:marRight w:val="0"/>
      <w:marTop w:val="0"/>
      <w:marBottom w:val="0"/>
      <w:divBdr>
        <w:top w:val="none" w:sz="0" w:space="0" w:color="auto"/>
        <w:left w:val="none" w:sz="0" w:space="0" w:color="auto"/>
        <w:bottom w:val="none" w:sz="0" w:space="0" w:color="auto"/>
        <w:right w:val="none" w:sz="0" w:space="0" w:color="auto"/>
      </w:divBdr>
    </w:div>
    <w:div w:id="1592817528">
      <w:bodyDiv w:val="1"/>
      <w:marLeft w:val="0"/>
      <w:marRight w:val="0"/>
      <w:marTop w:val="0"/>
      <w:marBottom w:val="0"/>
      <w:divBdr>
        <w:top w:val="none" w:sz="0" w:space="0" w:color="auto"/>
        <w:left w:val="none" w:sz="0" w:space="0" w:color="auto"/>
        <w:bottom w:val="none" w:sz="0" w:space="0" w:color="auto"/>
        <w:right w:val="none" w:sz="0" w:space="0" w:color="auto"/>
      </w:divBdr>
    </w:div>
    <w:div w:id="1592933504">
      <w:bodyDiv w:val="1"/>
      <w:marLeft w:val="0"/>
      <w:marRight w:val="0"/>
      <w:marTop w:val="0"/>
      <w:marBottom w:val="0"/>
      <w:divBdr>
        <w:top w:val="none" w:sz="0" w:space="0" w:color="auto"/>
        <w:left w:val="none" w:sz="0" w:space="0" w:color="auto"/>
        <w:bottom w:val="none" w:sz="0" w:space="0" w:color="auto"/>
        <w:right w:val="none" w:sz="0" w:space="0" w:color="auto"/>
      </w:divBdr>
    </w:div>
    <w:div w:id="1593513882">
      <w:bodyDiv w:val="1"/>
      <w:marLeft w:val="0"/>
      <w:marRight w:val="0"/>
      <w:marTop w:val="0"/>
      <w:marBottom w:val="0"/>
      <w:divBdr>
        <w:top w:val="none" w:sz="0" w:space="0" w:color="auto"/>
        <w:left w:val="none" w:sz="0" w:space="0" w:color="auto"/>
        <w:bottom w:val="none" w:sz="0" w:space="0" w:color="auto"/>
        <w:right w:val="none" w:sz="0" w:space="0" w:color="auto"/>
      </w:divBdr>
    </w:div>
    <w:div w:id="1595015378">
      <w:bodyDiv w:val="1"/>
      <w:marLeft w:val="0"/>
      <w:marRight w:val="0"/>
      <w:marTop w:val="0"/>
      <w:marBottom w:val="0"/>
      <w:divBdr>
        <w:top w:val="none" w:sz="0" w:space="0" w:color="auto"/>
        <w:left w:val="none" w:sz="0" w:space="0" w:color="auto"/>
        <w:bottom w:val="none" w:sz="0" w:space="0" w:color="auto"/>
        <w:right w:val="none" w:sz="0" w:space="0" w:color="auto"/>
      </w:divBdr>
    </w:div>
    <w:div w:id="1599094924">
      <w:bodyDiv w:val="1"/>
      <w:marLeft w:val="0"/>
      <w:marRight w:val="0"/>
      <w:marTop w:val="0"/>
      <w:marBottom w:val="0"/>
      <w:divBdr>
        <w:top w:val="none" w:sz="0" w:space="0" w:color="auto"/>
        <w:left w:val="none" w:sz="0" w:space="0" w:color="auto"/>
        <w:bottom w:val="none" w:sz="0" w:space="0" w:color="auto"/>
        <w:right w:val="none" w:sz="0" w:space="0" w:color="auto"/>
      </w:divBdr>
    </w:div>
    <w:div w:id="1606768544">
      <w:bodyDiv w:val="1"/>
      <w:marLeft w:val="0"/>
      <w:marRight w:val="0"/>
      <w:marTop w:val="0"/>
      <w:marBottom w:val="0"/>
      <w:divBdr>
        <w:top w:val="none" w:sz="0" w:space="0" w:color="auto"/>
        <w:left w:val="none" w:sz="0" w:space="0" w:color="auto"/>
        <w:bottom w:val="none" w:sz="0" w:space="0" w:color="auto"/>
        <w:right w:val="none" w:sz="0" w:space="0" w:color="auto"/>
      </w:divBdr>
    </w:div>
    <w:div w:id="1612591191">
      <w:bodyDiv w:val="1"/>
      <w:marLeft w:val="0"/>
      <w:marRight w:val="0"/>
      <w:marTop w:val="0"/>
      <w:marBottom w:val="0"/>
      <w:divBdr>
        <w:top w:val="none" w:sz="0" w:space="0" w:color="auto"/>
        <w:left w:val="none" w:sz="0" w:space="0" w:color="auto"/>
        <w:bottom w:val="none" w:sz="0" w:space="0" w:color="auto"/>
        <w:right w:val="none" w:sz="0" w:space="0" w:color="auto"/>
      </w:divBdr>
    </w:div>
    <w:div w:id="1613632410">
      <w:bodyDiv w:val="1"/>
      <w:marLeft w:val="0"/>
      <w:marRight w:val="0"/>
      <w:marTop w:val="0"/>
      <w:marBottom w:val="0"/>
      <w:divBdr>
        <w:top w:val="none" w:sz="0" w:space="0" w:color="auto"/>
        <w:left w:val="none" w:sz="0" w:space="0" w:color="auto"/>
        <w:bottom w:val="none" w:sz="0" w:space="0" w:color="auto"/>
        <w:right w:val="none" w:sz="0" w:space="0" w:color="auto"/>
      </w:divBdr>
    </w:div>
    <w:div w:id="1614020988">
      <w:bodyDiv w:val="1"/>
      <w:marLeft w:val="0"/>
      <w:marRight w:val="0"/>
      <w:marTop w:val="0"/>
      <w:marBottom w:val="0"/>
      <w:divBdr>
        <w:top w:val="none" w:sz="0" w:space="0" w:color="auto"/>
        <w:left w:val="none" w:sz="0" w:space="0" w:color="auto"/>
        <w:bottom w:val="none" w:sz="0" w:space="0" w:color="auto"/>
        <w:right w:val="none" w:sz="0" w:space="0" w:color="auto"/>
      </w:divBdr>
    </w:div>
    <w:div w:id="1621495194">
      <w:bodyDiv w:val="1"/>
      <w:marLeft w:val="0"/>
      <w:marRight w:val="0"/>
      <w:marTop w:val="0"/>
      <w:marBottom w:val="0"/>
      <w:divBdr>
        <w:top w:val="none" w:sz="0" w:space="0" w:color="auto"/>
        <w:left w:val="none" w:sz="0" w:space="0" w:color="auto"/>
        <w:bottom w:val="none" w:sz="0" w:space="0" w:color="auto"/>
        <w:right w:val="none" w:sz="0" w:space="0" w:color="auto"/>
      </w:divBdr>
    </w:div>
    <w:div w:id="1622347160">
      <w:bodyDiv w:val="1"/>
      <w:marLeft w:val="0"/>
      <w:marRight w:val="0"/>
      <w:marTop w:val="0"/>
      <w:marBottom w:val="0"/>
      <w:divBdr>
        <w:top w:val="none" w:sz="0" w:space="0" w:color="auto"/>
        <w:left w:val="none" w:sz="0" w:space="0" w:color="auto"/>
        <w:bottom w:val="none" w:sz="0" w:space="0" w:color="auto"/>
        <w:right w:val="none" w:sz="0" w:space="0" w:color="auto"/>
      </w:divBdr>
    </w:div>
    <w:div w:id="1627157765">
      <w:bodyDiv w:val="1"/>
      <w:marLeft w:val="0"/>
      <w:marRight w:val="0"/>
      <w:marTop w:val="0"/>
      <w:marBottom w:val="0"/>
      <w:divBdr>
        <w:top w:val="none" w:sz="0" w:space="0" w:color="auto"/>
        <w:left w:val="none" w:sz="0" w:space="0" w:color="auto"/>
        <w:bottom w:val="none" w:sz="0" w:space="0" w:color="auto"/>
        <w:right w:val="none" w:sz="0" w:space="0" w:color="auto"/>
      </w:divBdr>
    </w:div>
    <w:div w:id="1631936840">
      <w:bodyDiv w:val="1"/>
      <w:marLeft w:val="0"/>
      <w:marRight w:val="0"/>
      <w:marTop w:val="0"/>
      <w:marBottom w:val="0"/>
      <w:divBdr>
        <w:top w:val="none" w:sz="0" w:space="0" w:color="auto"/>
        <w:left w:val="none" w:sz="0" w:space="0" w:color="auto"/>
        <w:bottom w:val="none" w:sz="0" w:space="0" w:color="auto"/>
        <w:right w:val="none" w:sz="0" w:space="0" w:color="auto"/>
      </w:divBdr>
    </w:div>
    <w:div w:id="1632903106">
      <w:bodyDiv w:val="1"/>
      <w:marLeft w:val="0"/>
      <w:marRight w:val="0"/>
      <w:marTop w:val="0"/>
      <w:marBottom w:val="0"/>
      <w:divBdr>
        <w:top w:val="none" w:sz="0" w:space="0" w:color="auto"/>
        <w:left w:val="none" w:sz="0" w:space="0" w:color="auto"/>
        <w:bottom w:val="none" w:sz="0" w:space="0" w:color="auto"/>
        <w:right w:val="none" w:sz="0" w:space="0" w:color="auto"/>
      </w:divBdr>
    </w:div>
    <w:div w:id="1632906779">
      <w:bodyDiv w:val="1"/>
      <w:marLeft w:val="0"/>
      <w:marRight w:val="0"/>
      <w:marTop w:val="0"/>
      <w:marBottom w:val="0"/>
      <w:divBdr>
        <w:top w:val="none" w:sz="0" w:space="0" w:color="auto"/>
        <w:left w:val="none" w:sz="0" w:space="0" w:color="auto"/>
        <w:bottom w:val="none" w:sz="0" w:space="0" w:color="auto"/>
        <w:right w:val="none" w:sz="0" w:space="0" w:color="auto"/>
      </w:divBdr>
    </w:div>
    <w:div w:id="1633444821">
      <w:bodyDiv w:val="1"/>
      <w:marLeft w:val="0"/>
      <w:marRight w:val="0"/>
      <w:marTop w:val="0"/>
      <w:marBottom w:val="0"/>
      <w:divBdr>
        <w:top w:val="none" w:sz="0" w:space="0" w:color="auto"/>
        <w:left w:val="none" w:sz="0" w:space="0" w:color="auto"/>
        <w:bottom w:val="none" w:sz="0" w:space="0" w:color="auto"/>
        <w:right w:val="none" w:sz="0" w:space="0" w:color="auto"/>
      </w:divBdr>
    </w:div>
    <w:div w:id="1633823341">
      <w:bodyDiv w:val="1"/>
      <w:marLeft w:val="0"/>
      <w:marRight w:val="0"/>
      <w:marTop w:val="0"/>
      <w:marBottom w:val="0"/>
      <w:divBdr>
        <w:top w:val="none" w:sz="0" w:space="0" w:color="auto"/>
        <w:left w:val="none" w:sz="0" w:space="0" w:color="auto"/>
        <w:bottom w:val="none" w:sz="0" w:space="0" w:color="auto"/>
        <w:right w:val="none" w:sz="0" w:space="0" w:color="auto"/>
      </w:divBdr>
    </w:div>
    <w:div w:id="1634946487">
      <w:bodyDiv w:val="1"/>
      <w:marLeft w:val="0"/>
      <w:marRight w:val="0"/>
      <w:marTop w:val="0"/>
      <w:marBottom w:val="0"/>
      <w:divBdr>
        <w:top w:val="none" w:sz="0" w:space="0" w:color="auto"/>
        <w:left w:val="none" w:sz="0" w:space="0" w:color="auto"/>
        <w:bottom w:val="none" w:sz="0" w:space="0" w:color="auto"/>
        <w:right w:val="none" w:sz="0" w:space="0" w:color="auto"/>
      </w:divBdr>
    </w:div>
    <w:div w:id="1635058133">
      <w:bodyDiv w:val="1"/>
      <w:marLeft w:val="0"/>
      <w:marRight w:val="0"/>
      <w:marTop w:val="0"/>
      <w:marBottom w:val="0"/>
      <w:divBdr>
        <w:top w:val="none" w:sz="0" w:space="0" w:color="auto"/>
        <w:left w:val="none" w:sz="0" w:space="0" w:color="auto"/>
        <w:bottom w:val="none" w:sz="0" w:space="0" w:color="auto"/>
        <w:right w:val="none" w:sz="0" w:space="0" w:color="auto"/>
      </w:divBdr>
    </w:div>
    <w:div w:id="1635211797">
      <w:bodyDiv w:val="1"/>
      <w:marLeft w:val="0"/>
      <w:marRight w:val="0"/>
      <w:marTop w:val="0"/>
      <w:marBottom w:val="0"/>
      <w:divBdr>
        <w:top w:val="none" w:sz="0" w:space="0" w:color="auto"/>
        <w:left w:val="none" w:sz="0" w:space="0" w:color="auto"/>
        <w:bottom w:val="none" w:sz="0" w:space="0" w:color="auto"/>
        <w:right w:val="none" w:sz="0" w:space="0" w:color="auto"/>
      </w:divBdr>
    </w:div>
    <w:div w:id="1636371008">
      <w:bodyDiv w:val="1"/>
      <w:marLeft w:val="0"/>
      <w:marRight w:val="0"/>
      <w:marTop w:val="0"/>
      <w:marBottom w:val="0"/>
      <w:divBdr>
        <w:top w:val="none" w:sz="0" w:space="0" w:color="auto"/>
        <w:left w:val="none" w:sz="0" w:space="0" w:color="auto"/>
        <w:bottom w:val="none" w:sz="0" w:space="0" w:color="auto"/>
        <w:right w:val="none" w:sz="0" w:space="0" w:color="auto"/>
      </w:divBdr>
    </w:div>
    <w:div w:id="1636520047">
      <w:bodyDiv w:val="1"/>
      <w:marLeft w:val="0"/>
      <w:marRight w:val="0"/>
      <w:marTop w:val="0"/>
      <w:marBottom w:val="0"/>
      <w:divBdr>
        <w:top w:val="none" w:sz="0" w:space="0" w:color="auto"/>
        <w:left w:val="none" w:sz="0" w:space="0" w:color="auto"/>
        <w:bottom w:val="none" w:sz="0" w:space="0" w:color="auto"/>
        <w:right w:val="none" w:sz="0" w:space="0" w:color="auto"/>
      </w:divBdr>
    </w:div>
    <w:div w:id="1637566368">
      <w:bodyDiv w:val="1"/>
      <w:marLeft w:val="0"/>
      <w:marRight w:val="0"/>
      <w:marTop w:val="0"/>
      <w:marBottom w:val="0"/>
      <w:divBdr>
        <w:top w:val="none" w:sz="0" w:space="0" w:color="auto"/>
        <w:left w:val="none" w:sz="0" w:space="0" w:color="auto"/>
        <w:bottom w:val="none" w:sz="0" w:space="0" w:color="auto"/>
        <w:right w:val="none" w:sz="0" w:space="0" w:color="auto"/>
      </w:divBdr>
    </w:div>
    <w:div w:id="1639216758">
      <w:bodyDiv w:val="1"/>
      <w:marLeft w:val="0"/>
      <w:marRight w:val="0"/>
      <w:marTop w:val="0"/>
      <w:marBottom w:val="0"/>
      <w:divBdr>
        <w:top w:val="none" w:sz="0" w:space="0" w:color="auto"/>
        <w:left w:val="none" w:sz="0" w:space="0" w:color="auto"/>
        <w:bottom w:val="none" w:sz="0" w:space="0" w:color="auto"/>
        <w:right w:val="none" w:sz="0" w:space="0" w:color="auto"/>
      </w:divBdr>
    </w:div>
    <w:div w:id="1639530580">
      <w:bodyDiv w:val="1"/>
      <w:marLeft w:val="0"/>
      <w:marRight w:val="0"/>
      <w:marTop w:val="0"/>
      <w:marBottom w:val="0"/>
      <w:divBdr>
        <w:top w:val="none" w:sz="0" w:space="0" w:color="auto"/>
        <w:left w:val="none" w:sz="0" w:space="0" w:color="auto"/>
        <w:bottom w:val="none" w:sz="0" w:space="0" w:color="auto"/>
        <w:right w:val="none" w:sz="0" w:space="0" w:color="auto"/>
      </w:divBdr>
    </w:div>
    <w:div w:id="1644388552">
      <w:bodyDiv w:val="1"/>
      <w:marLeft w:val="0"/>
      <w:marRight w:val="0"/>
      <w:marTop w:val="0"/>
      <w:marBottom w:val="0"/>
      <w:divBdr>
        <w:top w:val="none" w:sz="0" w:space="0" w:color="auto"/>
        <w:left w:val="none" w:sz="0" w:space="0" w:color="auto"/>
        <w:bottom w:val="none" w:sz="0" w:space="0" w:color="auto"/>
        <w:right w:val="none" w:sz="0" w:space="0" w:color="auto"/>
      </w:divBdr>
    </w:div>
    <w:div w:id="1645968026">
      <w:bodyDiv w:val="1"/>
      <w:marLeft w:val="0"/>
      <w:marRight w:val="0"/>
      <w:marTop w:val="0"/>
      <w:marBottom w:val="0"/>
      <w:divBdr>
        <w:top w:val="none" w:sz="0" w:space="0" w:color="auto"/>
        <w:left w:val="none" w:sz="0" w:space="0" w:color="auto"/>
        <w:bottom w:val="none" w:sz="0" w:space="0" w:color="auto"/>
        <w:right w:val="none" w:sz="0" w:space="0" w:color="auto"/>
      </w:divBdr>
    </w:div>
    <w:div w:id="1647202845">
      <w:bodyDiv w:val="1"/>
      <w:marLeft w:val="0"/>
      <w:marRight w:val="0"/>
      <w:marTop w:val="0"/>
      <w:marBottom w:val="0"/>
      <w:divBdr>
        <w:top w:val="none" w:sz="0" w:space="0" w:color="auto"/>
        <w:left w:val="none" w:sz="0" w:space="0" w:color="auto"/>
        <w:bottom w:val="none" w:sz="0" w:space="0" w:color="auto"/>
        <w:right w:val="none" w:sz="0" w:space="0" w:color="auto"/>
      </w:divBdr>
    </w:div>
    <w:div w:id="1651057269">
      <w:bodyDiv w:val="1"/>
      <w:marLeft w:val="0"/>
      <w:marRight w:val="0"/>
      <w:marTop w:val="0"/>
      <w:marBottom w:val="0"/>
      <w:divBdr>
        <w:top w:val="none" w:sz="0" w:space="0" w:color="auto"/>
        <w:left w:val="none" w:sz="0" w:space="0" w:color="auto"/>
        <w:bottom w:val="none" w:sz="0" w:space="0" w:color="auto"/>
        <w:right w:val="none" w:sz="0" w:space="0" w:color="auto"/>
      </w:divBdr>
    </w:div>
    <w:div w:id="1655329071">
      <w:bodyDiv w:val="1"/>
      <w:marLeft w:val="0"/>
      <w:marRight w:val="0"/>
      <w:marTop w:val="0"/>
      <w:marBottom w:val="0"/>
      <w:divBdr>
        <w:top w:val="none" w:sz="0" w:space="0" w:color="auto"/>
        <w:left w:val="none" w:sz="0" w:space="0" w:color="auto"/>
        <w:bottom w:val="none" w:sz="0" w:space="0" w:color="auto"/>
        <w:right w:val="none" w:sz="0" w:space="0" w:color="auto"/>
      </w:divBdr>
    </w:div>
    <w:div w:id="1655990844">
      <w:bodyDiv w:val="1"/>
      <w:marLeft w:val="0"/>
      <w:marRight w:val="0"/>
      <w:marTop w:val="0"/>
      <w:marBottom w:val="0"/>
      <w:divBdr>
        <w:top w:val="none" w:sz="0" w:space="0" w:color="auto"/>
        <w:left w:val="none" w:sz="0" w:space="0" w:color="auto"/>
        <w:bottom w:val="none" w:sz="0" w:space="0" w:color="auto"/>
        <w:right w:val="none" w:sz="0" w:space="0" w:color="auto"/>
      </w:divBdr>
    </w:div>
    <w:div w:id="1657487811">
      <w:bodyDiv w:val="1"/>
      <w:marLeft w:val="0"/>
      <w:marRight w:val="0"/>
      <w:marTop w:val="0"/>
      <w:marBottom w:val="0"/>
      <w:divBdr>
        <w:top w:val="none" w:sz="0" w:space="0" w:color="auto"/>
        <w:left w:val="none" w:sz="0" w:space="0" w:color="auto"/>
        <w:bottom w:val="none" w:sz="0" w:space="0" w:color="auto"/>
        <w:right w:val="none" w:sz="0" w:space="0" w:color="auto"/>
      </w:divBdr>
    </w:div>
    <w:div w:id="1657757398">
      <w:bodyDiv w:val="1"/>
      <w:marLeft w:val="0"/>
      <w:marRight w:val="0"/>
      <w:marTop w:val="0"/>
      <w:marBottom w:val="0"/>
      <w:divBdr>
        <w:top w:val="none" w:sz="0" w:space="0" w:color="auto"/>
        <w:left w:val="none" w:sz="0" w:space="0" w:color="auto"/>
        <w:bottom w:val="none" w:sz="0" w:space="0" w:color="auto"/>
        <w:right w:val="none" w:sz="0" w:space="0" w:color="auto"/>
      </w:divBdr>
    </w:div>
    <w:div w:id="1657799743">
      <w:bodyDiv w:val="1"/>
      <w:marLeft w:val="0"/>
      <w:marRight w:val="0"/>
      <w:marTop w:val="0"/>
      <w:marBottom w:val="0"/>
      <w:divBdr>
        <w:top w:val="none" w:sz="0" w:space="0" w:color="auto"/>
        <w:left w:val="none" w:sz="0" w:space="0" w:color="auto"/>
        <w:bottom w:val="none" w:sz="0" w:space="0" w:color="auto"/>
        <w:right w:val="none" w:sz="0" w:space="0" w:color="auto"/>
      </w:divBdr>
    </w:div>
    <w:div w:id="1659386148">
      <w:bodyDiv w:val="1"/>
      <w:marLeft w:val="0"/>
      <w:marRight w:val="0"/>
      <w:marTop w:val="0"/>
      <w:marBottom w:val="0"/>
      <w:divBdr>
        <w:top w:val="none" w:sz="0" w:space="0" w:color="auto"/>
        <w:left w:val="none" w:sz="0" w:space="0" w:color="auto"/>
        <w:bottom w:val="none" w:sz="0" w:space="0" w:color="auto"/>
        <w:right w:val="none" w:sz="0" w:space="0" w:color="auto"/>
      </w:divBdr>
    </w:div>
    <w:div w:id="1666470651">
      <w:bodyDiv w:val="1"/>
      <w:marLeft w:val="0"/>
      <w:marRight w:val="0"/>
      <w:marTop w:val="0"/>
      <w:marBottom w:val="0"/>
      <w:divBdr>
        <w:top w:val="none" w:sz="0" w:space="0" w:color="auto"/>
        <w:left w:val="none" w:sz="0" w:space="0" w:color="auto"/>
        <w:bottom w:val="none" w:sz="0" w:space="0" w:color="auto"/>
        <w:right w:val="none" w:sz="0" w:space="0" w:color="auto"/>
      </w:divBdr>
    </w:div>
    <w:div w:id="1668947495">
      <w:bodyDiv w:val="1"/>
      <w:marLeft w:val="0"/>
      <w:marRight w:val="0"/>
      <w:marTop w:val="0"/>
      <w:marBottom w:val="0"/>
      <w:divBdr>
        <w:top w:val="none" w:sz="0" w:space="0" w:color="auto"/>
        <w:left w:val="none" w:sz="0" w:space="0" w:color="auto"/>
        <w:bottom w:val="none" w:sz="0" w:space="0" w:color="auto"/>
        <w:right w:val="none" w:sz="0" w:space="0" w:color="auto"/>
      </w:divBdr>
    </w:div>
    <w:div w:id="1671325748">
      <w:bodyDiv w:val="1"/>
      <w:marLeft w:val="0"/>
      <w:marRight w:val="0"/>
      <w:marTop w:val="0"/>
      <w:marBottom w:val="0"/>
      <w:divBdr>
        <w:top w:val="none" w:sz="0" w:space="0" w:color="auto"/>
        <w:left w:val="none" w:sz="0" w:space="0" w:color="auto"/>
        <w:bottom w:val="none" w:sz="0" w:space="0" w:color="auto"/>
        <w:right w:val="none" w:sz="0" w:space="0" w:color="auto"/>
      </w:divBdr>
    </w:div>
    <w:div w:id="1671330333">
      <w:bodyDiv w:val="1"/>
      <w:marLeft w:val="0"/>
      <w:marRight w:val="0"/>
      <w:marTop w:val="0"/>
      <w:marBottom w:val="0"/>
      <w:divBdr>
        <w:top w:val="none" w:sz="0" w:space="0" w:color="auto"/>
        <w:left w:val="none" w:sz="0" w:space="0" w:color="auto"/>
        <w:bottom w:val="none" w:sz="0" w:space="0" w:color="auto"/>
        <w:right w:val="none" w:sz="0" w:space="0" w:color="auto"/>
      </w:divBdr>
    </w:div>
    <w:div w:id="1673794963">
      <w:bodyDiv w:val="1"/>
      <w:marLeft w:val="0"/>
      <w:marRight w:val="0"/>
      <w:marTop w:val="0"/>
      <w:marBottom w:val="0"/>
      <w:divBdr>
        <w:top w:val="none" w:sz="0" w:space="0" w:color="auto"/>
        <w:left w:val="none" w:sz="0" w:space="0" w:color="auto"/>
        <w:bottom w:val="none" w:sz="0" w:space="0" w:color="auto"/>
        <w:right w:val="none" w:sz="0" w:space="0" w:color="auto"/>
      </w:divBdr>
    </w:div>
    <w:div w:id="1677729897">
      <w:bodyDiv w:val="1"/>
      <w:marLeft w:val="0"/>
      <w:marRight w:val="0"/>
      <w:marTop w:val="0"/>
      <w:marBottom w:val="0"/>
      <w:divBdr>
        <w:top w:val="none" w:sz="0" w:space="0" w:color="auto"/>
        <w:left w:val="none" w:sz="0" w:space="0" w:color="auto"/>
        <w:bottom w:val="none" w:sz="0" w:space="0" w:color="auto"/>
        <w:right w:val="none" w:sz="0" w:space="0" w:color="auto"/>
      </w:divBdr>
    </w:div>
    <w:div w:id="1680084656">
      <w:bodyDiv w:val="1"/>
      <w:marLeft w:val="0"/>
      <w:marRight w:val="0"/>
      <w:marTop w:val="0"/>
      <w:marBottom w:val="0"/>
      <w:divBdr>
        <w:top w:val="none" w:sz="0" w:space="0" w:color="auto"/>
        <w:left w:val="none" w:sz="0" w:space="0" w:color="auto"/>
        <w:bottom w:val="none" w:sz="0" w:space="0" w:color="auto"/>
        <w:right w:val="none" w:sz="0" w:space="0" w:color="auto"/>
      </w:divBdr>
    </w:div>
    <w:div w:id="1682316338">
      <w:bodyDiv w:val="1"/>
      <w:marLeft w:val="0"/>
      <w:marRight w:val="0"/>
      <w:marTop w:val="0"/>
      <w:marBottom w:val="0"/>
      <w:divBdr>
        <w:top w:val="none" w:sz="0" w:space="0" w:color="auto"/>
        <w:left w:val="none" w:sz="0" w:space="0" w:color="auto"/>
        <w:bottom w:val="none" w:sz="0" w:space="0" w:color="auto"/>
        <w:right w:val="none" w:sz="0" w:space="0" w:color="auto"/>
      </w:divBdr>
    </w:div>
    <w:div w:id="1689792412">
      <w:bodyDiv w:val="1"/>
      <w:marLeft w:val="0"/>
      <w:marRight w:val="0"/>
      <w:marTop w:val="0"/>
      <w:marBottom w:val="0"/>
      <w:divBdr>
        <w:top w:val="none" w:sz="0" w:space="0" w:color="auto"/>
        <w:left w:val="none" w:sz="0" w:space="0" w:color="auto"/>
        <w:bottom w:val="none" w:sz="0" w:space="0" w:color="auto"/>
        <w:right w:val="none" w:sz="0" w:space="0" w:color="auto"/>
      </w:divBdr>
    </w:div>
    <w:div w:id="1691950951">
      <w:bodyDiv w:val="1"/>
      <w:marLeft w:val="0"/>
      <w:marRight w:val="0"/>
      <w:marTop w:val="0"/>
      <w:marBottom w:val="0"/>
      <w:divBdr>
        <w:top w:val="none" w:sz="0" w:space="0" w:color="auto"/>
        <w:left w:val="none" w:sz="0" w:space="0" w:color="auto"/>
        <w:bottom w:val="none" w:sz="0" w:space="0" w:color="auto"/>
        <w:right w:val="none" w:sz="0" w:space="0" w:color="auto"/>
      </w:divBdr>
    </w:div>
    <w:div w:id="1692799575">
      <w:bodyDiv w:val="1"/>
      <w:marLeft w:val="0"/>
      <w:marRight w:val="0"/>
      <w:marTop w:val="0"/>
      <w:marBottom w:val="0"/>
      <w:divBdr>
        <w:top w:val="none" w:sz="0" w:space="0" w:color="auto"/>
        <w:left w:val="none" w:sz="0" w:space="0" w:color="auto"/>
        <w:bottom w:val="none" w:sz="0" w:space="0" w:color="auto"/>
        <w:right w:val="none" w:sz="0" w:space="0" w:color="auto"/>
      </w:divBdr>
    </w:div>
    <w:div w:id="1693336731">
      <w:bodyDiv w:val="1"/>
      <w:marLeft w:val="0"/>
      <w:marRight w:val="0"/>
      <w:marTop w:val="0"/>
      <w:marBottom w:val="0"/>
      <w:divBdr>
        <w:top w:val="none" w:sz="0" w:space="0" w:color="auto"/>
        <w:left w:val="none" w:sz="0" w:space="0" w:color="auto"/>
        <w:bottom w:val="none" w:sz="0" w:space="0" w:color="auto"/>
        <w:right w:val="none" w:sz="0" w:space="0" w:color="auto"/>
      </w:divBdr>
    </w:div>
    <w:div w:id="1695182365">
      <w:bodyDiv w:val="1"/>
      <w:marLeft w:val="0"/>
      <w:marRight w:val="0"/>
      <w:marTop w:val="0"/>
      <w:marBottom w:val="0"/>
      <w:divBdr>
        <w:top w:val="none" w:sz="0" w:space="0" w:color="auto"/>
        <w:left w:val="none" w:sz="0" w:space="0" w:color="auto"/>
        <w:bottom w:val="none" w:sz="0" w:space="0" w:color="auto"/>
        <w:right w:val="none" w:sz="0" w:space="0" w:color="auto"/>
      </w:divBdr>
    </w:div>
    <w:div w:id="1699768513">
      <w:bodyDiv w:val="1"/>
      <w:marLeft w:val="0"/>
      <w:marRight w:val="0"/>
      <w:marTop w:val="0"/>
      <w:marBottom w:val="0"/>
      <w:divBdr>
        <w:top w:val="none" w:sz="0" w:space="0" w:color="auto"/>
        <w:left w:val="none" w:sz="0" w:space="0" w:color="auto"/>
        <w:bottom w:val="none" w:sz="0" w:space="0" w:color="auto"/>
        <w:right w:val="none" w:sz="0" w:space="0" w:color="auto"/>
      </w:divBdr>
    </w:div>
    <w:div w:id="1701123111">
      <w:bodyDiv w:val="1"/>
      <w:marLeft w:val="0"/>
      <w:marRight w:val="0"/>
      <w:marTop w:val="0"/>
      <w:marBottom w:val="0"/>
      <w:divBdr>
        <w:top w:val="none" w:sz="0" w:space="0" w:color="auto"/>
        <w:left w:val="none" w:sz="0" w:space="0" w:color="auto"/>
        <w:bottom w:val="none" w:sz="0" w:space="0" w:color="auto"/>
        <w:right w:val="none" w:sz="0" w:space="0" w:color="auto"/>
      </w:divBdr>
    </w:div>
    <w:div w:id="1701399080">
      <w:bodyDiv w:val="1"/>
      <w:marLeft w:val="0"/>
      <w:marRight w:val="0"/>
      <w:marTop w:val="0"/>
      <w:marBottom w:val="0"/>
      <w:divBdr>
        <w:top w:val="none" w:sz="0" w:space="0" w:color="auto"/>
        <w:left w:val="none" w:sz="0" w:space="0" w:color="auto"/>
        <w:bottom w:val="none" w:sz="0" w:space="0" w:color="auto"/>
        <w:right w:val="none" w:sz="0" w:space="0" w:color="auto"/>
      </w:divBdr>
    </w:div>
    <w:div w:id="1701515526">
      <w:bodyDiv w:val="1"/>
      <w:marLeft w:val="0"/>
      <w:marRight w:val="0"/>
      <w:marTop w:val="0"/>
      <w:marBottom w:val="0"/>
      <w:divBdr>
        <w:top w:val="none" w:sz="0" w:space="0" w:color="auto"/>
        <w:left w:val="none" w:sz="0" w:space="0" w:color="auto"/>
        <w:bottom w:val="none" w:sz="0" w:space="0" w:color="auto"/>
        <w:right w:val="none" w:sz="0" w:space="0" w:color="auto"/>
      </w:divBdr>
    </w:div>
    <w:div w:id="1708411763">
      <w:bodyDiv w:val="1"/>
      <w:marLeft w:val="0"/>
      <w:marRight w:val="0"/>
      <w:marTop w:val="0"/>
      <w:marBottom w:val="0"/>
      <w:divBdr>
        <w:top w:val="none" w:sz="0" w:space="0" w:color="auto"/>
        <w:left w:val="none" w:sz="0" w:space="0" w:color="auto"/>
        <w:bottom w:val="none" w:sz="0" w:space="0" w:color="auto"/>
        <w:right w:val="none" w:sz="0" w:space="0" w:color="auto"/>
      </w:divBdr>
    </w:div>
    <w:div w:id="1711759739">
      <w:bodyDiv w:val="1"/>
      <w:marLeft w:val="0"/>
      <w:marRight w:val="0"/>
      <w:marTop w:val="0"/>
      <w:marBottom w:val="0"/>
      <w:divBdr>
        <w:top w:val="none" w:sz="0" w:space="0" w:color="auto"/>
        <w:left w:val="none" w:sz="0" w:space="0" w:color="auto"/>
        <w:bottom w:val="none" w:sz="0" w:space="0" w:color="auto"/>
        <w:right w:val="none" w:sz="0" w:space="0" w:color="auto"/>
      </w:divBdr>
    </w:div>
    <w:div w:id="1713841088">
      <w:bodyDiv w:val="1"/>
      <w:marLeft w:val="0"/>
      <w:marRight w:val="0"/>
      <w:marTop w:val="0"/>
      <w:marBottom w:val="0"/>
      <w:divBdr>
        <w:top w:val="none" w:sz="0" w:space="0" w:color="auto"/>
        <w:left w:val="none" w:sz="0" w:space="0" w:color="auto"/>
        <w:bottom w:val="none" w:sz="0" w:space="0" w:color="auto"/>
        <w:right w:val="none" w:sz="0" w:space="0" w:color="auto"/>
      </w:divBdr>
    </w:div>
    <w:div w:id="1717468797">
      <w:bodyDiv w:val="1"/>
      <w:marLeft w:val="0"/>
      <w:marRight w:val="0"/>
      <w:marTop w:val="0"/>
      <w:marBottom w:val="0"/>
      <w:divBdr>
        <w:top w:val="none" w:sz="0" w:space="0" w:color="auto"/>
        <w:left w:val="none" w:sz="0" w:space="0" w:color="auto"/>
        <w:bottom w:val="none" w:sz="0" w:space="0" w:color="auto"/>
        <w:right w:val="none" w:sz="0" w:space="0" w:color="auto"/>
      </w:divBdr>
    </w:div>
    <w:div w:id="1722359835">
      <w:bodyDiv w:val="1"/>
      <w:marLeft w:val="0"/>
      <w:marRight w:val="0"/>
      <w:marTop w:val="0"/>
      <w:marBottom w:val="0"/>
      <w:divBdr>
        <w:top w:val="none" w:sz="0" w:space="0" w:color="auto"/>
        <w:left w:val="none" w:sz="0" w:space="0" w:color="auto"/>
        <w:bottom w:val="none" w:sz="0" w:space="0" w:color="auto"/>
        <w:right w:val="none" w:sz="0" w:space="0" w:color="auto"/>
      </w:divBdr>
    </w:div>
    <w:div w:id="1732607496">
      <w:bodyDiv w:val="1"/>
      <w:marLeft w:val="0"/>
      <w:marRight w:val="0"/>
      <w:marTop w:val="0"/>
      <w:marBottom w:val="0"/>
      <w:divBdr>
        <w:top w:val="none" w:sz="0" w:space="0" w:color="auto"/>
        <w:left w:val="none" w:sz="0" w:space="0" w:color="auto"/>
        <w:bottom w:val="none" w:sz="0" w:space="0" w:color="auto"/>
        <w:right w:val="none" w:sz="0" w:space="0" w:color="auto"/>
      </w:divBdr>
    </w:div>
    <w:div w:id="1733851920">
      <w:bodyDiv w:val="1"/>
      <w:marLeft w:val="0"/>
      <w:marRight w:val="0"/>
      <w:marTop w:val="0"/>
      <w:marBottom w:val="0"/>
      <w:divBdr>
        <w:top w:val="none" w:sz="0" w:space="0" w:color="auto"/>
        <w:left w:val="none" w:sz="0" w:space="0" w:color="auto"/>
        <w:bottom w:val="none" w:sz="0" w:space="0" w:color="auto"/>
        <w:right w:val="none" w:sz="0" w:space="0" w:color="auto"/>
      </w:divBdr>
    </w:div>
    <w:div w:id="1735396386">
      <w:bodyDiv w:val="1"/>
      <w:marLeft w:val="0"/>
      <w:marRight w:val="0"/>
      <w:marTop w:val="0"/>
      <w:marBottom w:val="0"/>
      <w:divBdr>
        <w:top w:val="none" w:sz="0" w:space="0" w:color="auto"/>
        <w:left w:val="none" w:sz="0" w:space="0" w:color="auto"/>
        <w:bottom w:val="none" w:sz="0" w:space="0" w:color="auto"/>
        <w:right w:val="none" w:sz="0" w:space="0" w:color="auto"/>
      </w:divBdr>
    </w:div>
    <w:div w:id="1735540382">
      <w:bodyDiv w:val="1"/>
      <w:marLeft w:val="0"/>
      <w:marRight w:val="0"/>
      <w:marTop w:val="0"/>
      <w:marBottom w:val="0"/>
      <w:divBdr>
        <w:top w:val="none" w:sz="0" w:space="0" w:color="auto"/>
        <w:left w:val="none" w:sz="0" w:space="0" w:color="auto"/>
        <w:bottom w:val="none" w:sz="0" w:space="0" w:color="auto"/>
        <w:right w:val="none" w:sz="0" w:space="0" w:color="auto"/>
      </w:divBdr>
    </w:div>
    <w:div w:id="1736390608">
      <w:bodyDiv w:val="1"/>
      <w:marLeft w:val="0"/>
      <w:marRight w:val="0"/>
      <w:marTop w:val="0"/>
      <w:marBottom w:val="0"/>
      <w:divBdr>
        <w:top w:val="none" w:sz="0" w:space="0" w:color="auto"/>
        <w:left w:val="none" w:sz="0" w:space="0" w:color="auto"/>
        <w:bottom w:val="none" w:sz="0" w:space="0" w:color="auto"/>
        <w:right w:val="none" w:sz="0" w:space="0" w:color="auto"/>
      </w:divBdr>
    </w:div>
    <w:div w:id="1738089878">
      <w:bodyDiv w:val="1"/>
      <w:marLeft w:val="0"/>
      <w:marRight w:val="0"/>
      <w:marTop w:val="0"/>
      <w:marBottom w:val="0"/>
      <w:divBdr>
        <w:top w:val="none" w:sz="0" w:space="0" w:color="auto"/>
        <w:left w:val="none" w:sz="0" w:space="0" w:color="auto"/>
        <w:bottom w:val="none" w:sz="0" w:space="0" w:color="auto"/>
        <w:right w:val="none" w:sz="0" w:space="0" w:color="auto"/>
      </w:divBdr>
    </w:div>
    <w:div w:id="1738825047">
      <w:bodyDiv w:val="1"/>
      <w:marLeft w:val="0"/>
      <w:marRight w:val="0"/>
      <w:marTop w:val="0"/>
      <w:marBottom w:val="0"/>
      <w:divBdr>
        <w:top w:val="none" w:sz="0" w:space="0" w:color="auto"/>
        <w:left w:val="none" w:sz="0" w:space="0" w:color="auto"/>
        <w:bottom w:val="none" w:sz="0" w:space="0" w:color="auto"/>
        <w:right w:val="none" w:sz="0" w:space="0" w:color="auto"/>
      </w:divBdr>
    </w:div>
    <w:div w:id="1751997058">
      <w:bodyDiv w:val="1"/>
      <w:marLeft w:val="0"/>
      <w:marRight w:val="0"/>
      <w:marTop w:val="0"/>
      <w:marBottom w:val="0"/>
      <w:divBdr>
        <w:top w:val="none" w:sz="0" w:space="0" w:color="auto"/>
        <w:left w:val="none" w:sz="0" w:space="0" w:color="auto"/>
        <w:bottom w:val="none" w:sz="0" w:space="0" w:color="auto"/>
        <w:right w:val="none" w:sz="0" w:space="0" w:color="auto"/>
      </w:divBdr>
    </w:div>
    <w:div w:id="1753892034">
      <w:bodyDiv w:val="1"/>
      <w:marLeft w:val="0"/>
      <w:marRight w:val="0"/>
      <w:marTop w:val="0"/>
      <w:marBottom w:val="0"/>
      <w:divBdr>
        <w:top w:val="none" w:sz="0" w:space="0" w:color="auto"/>
        <w:left w:val="none" w:sz="0" w:space="0" w:color="auto"/>
        <w:bottom w:val="none" w:sz="0" w:space="0" w:color="auto"/>
        <w:right w:val="none" w:sz="0" w:space="0" w:color="auto"/>
      </w:divBdr>
    </w:div>
    <w:div w:id="1755085287">
      <w:bodyDiv w:val="1"/>
      <w:marLeft w:val="0"/>
      <w:marRight w:val="0"/>
      <w:marTop w:val="0"/>
      <w:marBottom w:val="0"/>
      <w:divBdr>
        <w:top w:val="none" w:sz="0" w:space="0" w:color="auto"/>
        <w:left w:val="none" w:sz="0" w:space="0" w:color="auto"/>
        <w:bottom w:val="none" w:sz="0" w:space="0" w:color="auto"/>
        <w:right w:val="none" w:sz="0" w:space="0" w:color="auto"/>
      </w:divBdr>
    </w:div>
    <w:div w:id="1758019370">
      <w:bodyDiv w:val="1"/>
      <w:marLeft w:val="0"/>
      <w:marRight w:val="0"/>
      <w:marTop w:val="0"/>
      <w:marBottom w:val="0"/>
      <w:divBdr>
        <w:top w:val="none" w:sz="0" w:space="0" w:color="auto"/>
        <w:left w:val="none" w:sz="0" w:space="0" w:color="auto"/>
        <w:bottom w:val="none" w:sz="0" w:space="0" w:color="auto"/>
        <w:right w:val="none" w:sz="0" w:space="0" w:color="auto"/>
      </w:divBdr>
    </w:div>
    <w:div w:id="1759061334">
      <w:bodyDiv w:val="1"/>
      <w:marLeft w:val="0"/>
      <w:marRight w:val="0"/>
      <w:marTop w:val="0"/>
      <w:marBottom w:val="0"/>
      <w:divBdr>
        <w:top w:val="none" w:sz="0" w:space="0" w:color="auto"/>
        <w:left w:val="none" w:sz="0" w:space="0" w:color="auto"/>
        <w:bottom w:val="none" w:sz="0" w:space="0" w:color="auto"/>
        <w:right w:val="none" w:sz="0" w:space="0" w:color="auto"/>
      </w:divBdr>
    </w:div>
    <w:div w:id="1762028040">
      <w:bodyDiv w:val="1"/>
      <w:marLeft w:val="0"/>
      <w:marRight w:val="0"/>
      <w:marTop w:val="0"/>
      <w:marBottom w:val="0"/>
      <w:divBdr>
        <w:top w:val="none" w:sz="0" w:space="0" w:color="auto"/>
        <w:left w:val="none" w:sz="0" w:space="0" w:color="auto"/>
        <w:bottom w:val="none" w:sz="0" w:space="0" w:color="auto"/>
        <w:right w:val="none" w:sz="0" w:space="0" w:color="auto"/>
      </w:divBdr>
    </w:div>
    <w:div w:id="1762529270">
      <w:bodyDiv w:val="1"/>
      <w:marLeft w:val="0"/>
      <w:marRight w:val="0"/>
      <w:marTop w:val="0"/>
      <w:marBottom w:val="0"/>
      <w:divBdr>
        <w:top w:val="none" w:sz="0" w:space="0" w:color="auto"/>
        <w:left w:val="none" w:sz="0" w:space="0" w:color="auto"/>
        <w:bottom w:val="none" w:sz="0" w:space="0" w:color="auto"/>
        <w:right w:val="none" w:sz="0" w:space="0" w:color="auto"/>
      </w:divBdr>
    </w:div>
    <w:div w:id="1763641471">
      <w:bodyDiv w:val="1"/>
      <w:marLeft w:val="0"/>
      <w:marRight w:val="0"/>
      <w:marTop w:val="0"/>
      <w:marBottom w:val="0"/>
      <w:divBdr>
        <w:top w:val="none" w:sz="0" w:space="0" w:color="auto"/>
        <w:left w:val="none" w:sz="0" w:space="0" w:color="auto"/>
        <w:bottom w:val="none" w:sz="0" w:space="0" w:color="auto"/>
        <w:right w:val="none" w:sz="0" w:space="0" w:color="auto"/>
      </w:divBdr>
    </w:div>
    <w:div w:id="1764259152">
      <w:bodyDiv w:val="1"/>
      <w:marLeft w:val="0"/>
      <w:marRight w:val="0"/>
      <w:marTop w:val="0"/>
      <w:marBottom w:val="0"/>
      <w:divBdr>
        <w:top w:val="none" w:sz="0" w:space="0" w:color="auto"/>
        <w:left w:val="none" w:sz="0" w:space="0" w:color="auto"/>
        <w:bottom w:val="none" w:sz="0" w:space="0" w:color="auto"/>
        <w:right w:val="none" w:sz="0" w:space="0" w:color="auto"/>
      </w:divBdr>
    </w:div>
    <w:div w:id="1766880102">
      <w:bodyDiv w:val="1"/>
      <w:marLeft w:val="0"/>
      <w:marRight w:val="0"/>
      <w:marTop w:val="0"/>
      <w:marBottom w:val="0"/>
      <w:divBdr>
        <w:top w:val="none" w:sz="0" w:space="0" w:color="auto"/>
        <w:left w:val="none" w:sz="0" w:space="0" w:color="auto"/>
        <w:bottom w:val="none" w:sz="0" w:space="0" w:color="auto"/>
        <w:right w:val="none" w:sz="0" w:space="0" w:color="auto"/>
      </w:divBdr>
    </w:div>
    <w:div w:id="1771312430">
      <w:bodyDiv w:val="1"/>
      <w:marLeft w:val="0"/>
      <w:marRight w:val="0"/>
      <w:marTop w:val="0"/>
      <w:marBottom w:val="0"/>
      <w:divBdr>
        <w:top w:val="none" w:sz="0" w:space="0" w:color="auto"/>
        <w:left w:val="none" w:sz="0" w:space="0" w:color="auto"/>
        <w:bottom w:val="none" w:sz="0" w:space="0" w:color="auto"/>
        <w:right w:val="none" w:sz="0" w:space="0" w:color="auto"/>
      </w:divBdr>
    </w:div>
    <w:div w:id="1778671694">
      <w:bodyDiv w:val="1"/>
      <w:marLeft w:val="0"/>
      <w:marRight w:val="0"/>
      <w:marTop w:val="0"/>
      <w:marBottom w:val="0"/>
      <w:divBdr>
        <w:top w:val="none" w:sz="0" w:space="0" w:color="auto"/>
        <w:left w:val="none" w:sz="0" w:space="0" w:color="auto"/>
        <w:bottom w:val="none" w:sz="0" w:space="0" w:color="auto"/>
        <w:right w:val="none" w:sz="0" w:space="0" w:color="auto"/>
      </w:divBdr>
    </w:div>
    <w:div w:id="1780484274">
      <w:bodyDiv w:val="1"/>
      <w:marLeft w:val="0"/>
      <w:marRight w:val="0"/>
      <w:marTop w:val="0"/>
      <w:marBottom w:val="0"/>
      <w:divBdr>
        <w:top w:val="none" w:sz="0" w:space="0" w:color="auto"/>
        <w:left w:val="none" w:sz="0" w:space="0" w:color="auto"/>
        <w:bottom w:val="none" w:sz="0" w:space="0" w:color="auto"/>
        <w:right w:val="none" w:sz="0" w:space="0" w:color="auto"/>
      </w:divBdr>
    </w:div>
    <w:div w:id="1780906602">
      <w:bodyDiv w:val="1"/>
      <w:marLeft w:val="0"/>
      <w:marRight w:val="0"/>
      <w:marTop w:val="0"/>
      <w:marBottom w:val="0"/>
      <w:divBdr>
        <w:top w:val="none" w:sz="0" w:space="0" w:color="auto"/>
        <w:left w:val="none" w:sz="0" w:space="0" w:color="auto"/>
        <w:bottom w:val="none" w:sz="0" w:space="0" w:color="auto"/>
        <w:right w:val="none" w:sz="0" w:space="0" w:color="auto"/>
      </w:divBdr>
    </w:div>
    <w:div w:id="1782071773">
      <w:bodyDiv w:val="1"/>
      <w:marLeft w:val="0"/>
      <w:marRight w:val="0"/>
      <w:marTop w:val="0"/>
      <w:marBottom w:val="0"/>
      <w:divBdr>
        <w:top w:val="none" w:sz="0" w:space="0" w:color="auto"/>
        <w:left w:val="none" w:sz="0" w:space="0" w:color="auto"/>
        <w:bottom w:val="none" w:sz="0" w:space="0" w:color="auto"/>
        <w:right w:val="none" w:sz="0" w:space="0" w:color="auto"/>
      </w:divBdr>
    </w:div>
    <w:div w:id="1782190315">
      <w:bodyDiv w:val="1"/>
      <w:marLeft w:val="0"/>
      <w:marRight w:val="0"/>
      <w:marTop w:val="0"/>
      <w:marBottom w:val="0"/>
      <w:divBdr>
        <w:top w:val="none" w:sz="0" w:space="0" w:color="auto"/>
        <w:left w:val="none" w:sz="0" w:space="0" w:color="auto"/>
        <w:bottom w:val="none" w:sz="0" w:space="0" w:color="auto"/>
        <w:right w:val="none" w:sz="0" w:space="0" w:color="auto"/>
      </w:divBdr>
    </w:div>
    <w:div w:id="1782651572">
      <w:bodyDiv w:val="1"/>
      <w:marLeft w:val="0"/>
      <w:marRight w:val="0"/>
      <w:marTop w:val="0"/>
      <w:marBottom w:val="0"/>
      <w:divBdr>
        <w:top w:val="none" w:sz="0" w:space="0" w:color="auto"/>
        <w:left w:val="none" w:sz="0" w:space="0" w:color="auto"/>
        <w:bottom w:val="none" w:sz="0" w:space="0" w:color="auto"/>
        <w:right w:val="none" w:sz="0" w:space="0" w:color="auto"/>
      </w:divBdr>
    </w:div>
    <w:div w:id="1783256919">
      <w:bodyDiv w:val="1"/>
      <w:marLeft w:val="0"/>
      <w:marRight w:val="0"/>
      <w:marTop w:val="0"/>
      <w:marBottom w:val="0"/>
      <w:divBdr>
        <w:top w:val="none" w:sz="0" w:space="0" w:color="auto"/>
        <w:left w:val="none" w:sz="0" w:space="0" w:color="auto"/>
        <w:bottom w:val="none" w:sz="0" w:space="0" w:color="auto"/>
        <w:right w:val="none" w:sz="0" w:space="0" w:color="auto"/>
      </w:divBdr>
    </w:div>
    <w:div w:id="1783644188">
      <w:bodyDiv w:val="1"/>
      <w:marLeft w:val="0"/>
      <w:marRight w:val="0"/>
      <w:marTop w:val="0"/>
      <w:marBottom w:val="0"/>
      <w:divBdr>
        <w:top w:val="none" w:sz="0" w:space="0" w:color="auto"/>
        <w:left w:val="none" w:sz="0" w:space="0" w:color="auto"/>
        <w:bottom w:val="none" w:sz="0" w:space="0" w:color="auto"/>
        <w:right w:val="none" w:sz="0" w:space="0" w:color="auto"/>
      </w:divBdr>
    </w:div>
    <w:div w:id="1797478753">
      <w:bodyDiv w:val="1"/>
      <w:marLeft w:val="0"/>
      <w:marRight w:val="0"/>
      <w:marTop w:val="0"/>
      <w:marBottom w:val="0"/>
      <w:divBdr>
        <w:top w:val="none" w:sz="0" w:space="0" w:color="auto"/>
        <w:left w:val="none" w:sz="0" w:space="0" w:color="auto"/>
        <w:bottom w:val="none" w:sz="0" w:space="0" w:color="auto"/>
        <w:right w:val="none" w:sz="0" w:space="0" w:color="auto"/>
      </w:divBdr>
    </w:div>
    <w:div w:id="1801000270">
      <w:bodyDiv w:val="1"/>
      <w:marLeft w:val="0"/>
      <w:marRight w:val="0"/>
      <w:marTop w:val="0"/>
      <w:marBottom w:val="0"/>
      <w:divBdr>
        <w:top w:val="none" w:sz="0" w:space="0" w:color="auto"/>
        <w:left w:val="none" w:sz="0" w:space="0" w:color="auto"/>
        <w:bottom w:val="none" w:sz="0" w:space="0" w:color="auto"/>
        <w:right w:val="none" w:sz="0" w:space="0" w:color="auto"/>
      </w:divBdr>
    </w:div>
    <w:div w:id="1803687684">
      <w:bodyDiv w:val="1"/>
      <w:marLeft w:val="0"/>
      <w:marRight w:val="0"/>
      <w:marTop w:val="0"/>
      <w:marBottom w:val="0"/>
      <w:divBdr>
        <w:top w:val="none" w:sz="0" w:space="0" w:color="auto"/>
        <w:left w:val="none" w:sz="0" w:space="0" w:color="auto"/>
        <w:bottom w:val="none" w:sz="0" w:space="0" w:color="auto"/>
        <w:right w:val="none" w:sz="0" w:space="0" w:color="auto"/>
      </w:divBdr>
    </w:div>
    <w:div w:id="1803887654">
      <w:bodyDiv w:val="1"/>
      <w:marLeft w:val="0"/>
      <w:marRight w:val="0"/>
      <w:marTop w:val="0"/>
      <w:marBottom w:val="0"/>
      <w:divBdr>
        <w:top w:val="none" w:sz="0" w:space="0" w:color="auto"/>
        <w:left w:val="none" w:sz="0" w:space="0" w:color="auto"/>
        <w:bottom w:val="none" w:sz="0" w:space="0" w:color="auto"/>
        <w:right w:val="none" w:sz="0" w:space="0" w:color="auto"/>
      </w:divBdr>
    </w:div>
    <w:div w:id="1808083734">
      <w:bodyDiv w:val="1"/>
      <w:marLeft w:val="0"/>
      <w:marRight w:val="0"/>
      <w:marTop w:val="0"/>
      <w:marBottom w:val="0"/>
      <w:divBdr>
        <w:top w:val="none" w:sz="0" w:space="0" w:color="auto"/>
        <w:left w:val="none" w:sz="0" w:space="0" w:color="auto"/>
        <w:bottom w:val="none" w:sz="0" w:space="0" w:color="auto"/>
        <w:right w:val="none" w:sz="0" w:space="0" w:color="auto"/>
      </w:divBdr>
    </w:div>
    <w:div w:id="1812090905">
      <w:bodyDiv w:val="1"/>
      <w:marLeft w:val="0"/>
      <w:marRight w:val="0"/>
      <w:marTop w:val="0"/>
      <w:marBottom w:val="0"/>
      <w:divBdr>
        <w:top w:val="none" w:sz="0" w:space="0" w:color="auto"/>
        <w:left w:val="none" w:sz="0" w:space="0" w:color="auto"/>
        <w:bottom w:val="none" w:sz="0" w:space="0" w:color="auto"/>
        <w:right w:val="none" w:sz="0" w:space="0" w:color="auto"/>
      </w:divBdr>
    </w:div>
    <w:div w:id="1814369336">
      <w:bodyDiv w:val="1"/>
      <w:marLeft w:val="0"/>
      <w:marRight w:val="0"/>
      <w:marTop w:val="0"/>
      <w:marBottom w:val="0"/>
      <w:divBdr>
        <w:top w:val="none" w:sz="0" w:space="0" w:color="auto"/>
        <w:left w:val="none" w:sz="0" w:space="0" w:color="auto"/>
        <w:bottom w:val="none" w:sz="0" w:space="0" w:color="auto"/>
        <w:right w:val="none" w:sz="0" w:space="0" w:color="auto"/>
      </w:divBdr>
    </w:div>
    <w:div w:id="1819566953">
      <w:bodyDiv w:val="1"/>
      <w:marLeft w:val="0"/>
      <w:marRight w:val="0"/>
      <w:marTop w:val="0"/>
      <w:marBottom w:val="0"/>
      <w:divBdr>
        <w:top w:val="none" w:sz="0" w:space="0" w:color="auto"/>
        <w:left w:val="none" w:sz="0" w:space="0" w:color="auto"/>
        <w:bottom w:val="none" w:sz="0" w:space="0" w:color="auto"/>
        <w:right w:val="none" w:sz="0" w:space="0" w:color="auto"/>
      </w:divBdr>
    </w:div>
    <w:div w:id="1819955523">
      <w:bodyDiv w:val="1"/>
      <w:marLeft w:val="0"/>
      <w:marRight w:val="0"/>
      <w:marTop w:val="0"/>
      <w:marBottom w:val="0"/>
      <w:divBdr>
        <w:top w:val="none" w:sz="0" w:space="0" w:color="auto"/>
        <w:left w:val="none" w:sz="0" w:space="0" w:color="auto"/>
        <w:bottom w:val="none" w:sz="0" w:space="0" w:color="auto"/>
        <w:right w:val="none" w:sz="0" w:space="0" w:color="auto"/>
      </w:divBdr>
    </w:div>
    <w:div w:id="1820532700">
      <w:bodyDiv w:val="1"/>
      <w:marLeft w:val="0"/>
      <w:marRight w:val="0"/>
      <w:marTop w:val="0"/>
      <w:marBottom w:val="0"/>
      <w:divBdr>
        <w:top w:val="none" w:sz="0" w:space="0" w:color="auto"/>
        <w:left w:val="none" w:sz="0" w:space="0" w:color="auto"/>
        <w:bottom w:val="none" w:sz="0" w:space="0" w:color="auto"/>
        <w:right w:val="none" w:sz="0" w:space="0" w:color="auto"/>
      </w:divBdr>
    </w:div>
    <w:div w:id="1820801625">
      <w:bodyDiv w:val="1"/>
      <w:marLeft w:val="0"/>
      <w:marRight w:val="0"/>
      <w:marTop w:val="0"/>
      <w:marBottom w:val="0"/>
      <w:divBdr>
        <w:top w:val="none" w:sz="0" w:space="0" w:color="auto"/>
        <w:left w:val="none" w:sz="0" w:space="0" w:color="auto"/>
        <w:bottom w:val="none" w:sz="0" w:space="0" w:color="auto"/>
        <w:right w:val="none" w:sz="0" w:space="0" w:color="auto"/>
      </w:divBdr>
    </w:div>
    <w:div w:id="1821001921">
      <w:bodyDiv w:val="1"/>
      <w:marLeft w:val="0"/>
      <w:marRight w:val="0"/>
      <w:marTop w:val="0"/>
      <w:marBottom w:val="0"/>
      <w:divBdr>
        <w:top w:val="none" w:sz="0" w:space="0" w:color="auto"/>
        <w:left w:val="none" w:sz="0" w:space="0" w:color="auto"/>
        <w:bottom w:val="none" w:sz="0" w:space="0" w:color="auto"/>
        <w:right w:val="none" w:sz="0" w:space="0" w:color="auto"/>
      </w:divBdr>
    </w:div>
    <w:div w:id="1821919785">
      <w:bodyDiv w:val="1"/>
      <w:marLeft w:val="0"/>
      <w:marRight w:val="0"/>
      <w:marTop w:val="0"/>
      <w:marBottom w:val="0"/>
      <w:divBdr>
        <w:top w:val="none" w:sz="0" w:space="0" w:color="auto"/>
        <w:left w:val="none" w:sz="0" w:space="0" w:color="auto"/>
        <w:bottom w:val="none" w:sz="0" w:space="0" w:color="auto"/>
        <w:right w:val="none" w:sz="0" w:space="0" w:color="auto"/>
      </w:divBdr>
    </w:div>
    <w:div w:id="1822310364">
      <w:bodyDiv w:val="1"/>
      <w:marLeft w:val="0"/>
      <w:marRight w:val="0"/>
      <w:marTop w:val="0"/>
      <w:marBottom w:val="0"/>
      <w:divBdr>
        <w:top w:val="none" w:sz="0" w:space="0" w:color="auto"/>
        <w:left w:val="none" w:sz="0" w:space="0" w:color="auto"/>
        <w:bottom w:val="none" w:sz="0" w:space="0" w:color="auto"/>
        <w:right w:val="none" w:sz="0" w:space="0" w:color="auto"/>
      </w:divBdr>
    </w:div>
    <w:div w:id="1823739205">
      <w:bodyDiv w:val="1"/>
      <w:marLeft w:val="0"/>
      <w:marRight w:val="0"/>
      <w:marTop w:val="0"/>
      <w:marBottom w:val="0"/>
      <w:divBdr>
        <w:top w:val="none" w:sz="0" w:space="0" w:color="auto"/>
        <w:left w:val="none" w:sz="0" w:space="0" w:color="auto"/>
        <w:bottom w:val="none" w:sz="0" w:space="0" w:color="auto"/>
        <w:right w:val="none" w:sz="0" w:space="0" w:color="auto"/>
      </w:divBdr>
    </w:div>
    <w:div w:id="1832715743">
      <w:bodyDiv w:val="1"/>
      <w:marLeft w:val="0"/>
      <w:marRight w:val="0"/>
      <w:marTop w:val="0"/>
      <w:marBottom w:val="0"/>
      <w:divBdr>
        <w:top w:val="none" w:sz="0" w:space="0" w:color="auto"/>
        <w:left w:val="none" w:sz="0" w:space="0" w:color="auto"/>
        <w:bottom w:val="none" w:sz="0" w:space="0" w:color="auto"/>
        <w:right w:val="none" w:sz="0" w:space="0" w:color="auto"/>
      </w:divBdr>
    </w:div>
    <w:div w:id="1832943506">
      <w:bodyDiv w:val="1"/>
      <w:marLeft w:val="0"/>
      <w:marRight w:val="0"/>
      <w:marTop w:val="0"/>
      <w:marBottom w:val="0"/>
      <w:divBdr>
        <w:top w:val="none" w:sz="0" w:space="0" w:color="auto"/>
        <w:left w:val="none" w:sz="0" w:space="0" w:color="auto"/>
        <w:bottom w:val="none" w:sz="0" w:space="0" w:color="auto"/>
        <w:right w:val="none" w:sz="0" w:space="0" w:color="auto"/>
      </w:divBdr>
    </w:div>
    <w:div w:id="1838307301">
      <w:bodyDiv w:val="1"/>
      <w:marLeft w:val="0"/>
      <w:marRight w:val="0"/>
      <w:marTop w:val="0"/>
      <w:marBottom w:val="0"/>
      <w:divBdr>
        <w:top w:val="none" w:sz="0" w:space="0" w:color="auto"/>
        <w:left w:val="none" w:sz="0" w:space="0" w:color="auto"/>
        <w:bottom w:val="none" w:sz="0" w:space="0" w:color="auto"/>
        <w:right w:val="none" w:sz="0" w:space="0" w:color="auto"/>
      </w:divBdr>
    </w:div>
    <w:div w:id="1838494310">
      <w:bodyDiv w:val="1"/>
      <w:marLeft w:val="0"/>
      <w:marRight w:val="0"/>
      <w:marTop w:val="0"/>
      <w:marBottom w:val="0"/>
      <w:divBdr>
        <w:top w:val="none" w:sz="0" w:space="0" w:color="auto"/>
        <w:left w:val="none" w:sz="0" w:space="0" w:color="auto"/>
        <w:bottom w:val="none" w:sz="0" w:space="0" w:color="auto"/>
        <w:right w:val="none" w:sz="0" w:space="0" w:color="auto"/>
      </w:divBdr>
    </w:div>
    <w:div w:id="1843154185">
      <w:bodyDiv w:val="1"/>
      <w:marLeft w:val="0"/>
      <w:marRight w:val="0"/>
      <w:marTop w:val="0"/>
      <w:marBottom w:val="0"/>
      <w:divBdr>
        <w:top w:val="none" w:sz="0" w:space="0" w:color="auto"/>
        <w:left w:val="none" w:sz="0" w:space="0" w:color="auto"/>
        <w:bottom w:val="none" w:sz="0" w:space="0" w:color="auto"/>
        <w:right w:val="none" w:sz="0" w:space="0" w:color="auto"/>
      </w:divBdr>
    </w:div>
    <w:div w:id="1843617955">
      <w:bodyDiv w:val="1"/>
      <w:marLeft w:val="0"/>
      <w:marRight w:val="0"/>
      <w:marTop w:val="0"/>
      <w:marBottom w:val="0"/>
      <w:divBdr>
        <w:top w:val="none" w:sz="0" w:space="0" w:color="auto"/>
        <w:left w:val="none" w:sz="0" w:space="0" w:color="auto"/>
        <w:bottom w:val="none" w:sz="0" w:space="0" w:color="auto"/>
        <w:right w:val="none" w:sz="0" w:space="0" w:color="auto"/>
      </w:divBdr>
    </w:div>
    <w:div w:id="1847935988">
      <w:bodyDiv w:val="1"/>
      <w:marLeft w:val="0"/>
      <w:marRight w:val="0"/>
      <w:marTop w:val="0"/>
      <w:marBottom w:val="0"/>
      <w:divBdr>
        <w:top w:val="none" w:sz="0" w:space="0" w:color="auto"/>
        <w:left w:val="none" w:sz="0" w:space="0" w:color="auto"/>
        <w:bottom w:val="none" w:sz="0" w:space="0" w:color="auto"/>
        <w:right w:val="none" w:sz="0" w:space="0" w:color="auto"/>
      </w:divBdr>
    </w:div>
    <w:div w:id="1848402044">
      <w:bodyDiv w:val="1"/>
      <w:marLeft w:val="0"/>
      <w:marRight w:val="0"/>
      <w:marTop w:val="0"/>
      <w:marBottom w:val="0"/>
      <w:divBdr>
        <w:top w:val="none" w:sz="0" w:space="0" w:color="auto"/>
        <w:left w:val="none" w:sz="0" w:space="0" w:color="auto"/>
        <w:bottom w:val="none" w:sz="0" w:space="0" w:color="auto"/>
        <w:right w:val="none" w:sz="0" w:space="0" w:color="auto"/>
      </w:divBdr>
    </w:div>
    <w:div w:id="1854955312">
      <w:bodyDiv w:val="1"/>
      <w:marLeft w:val="0"/>
      <w:marRight w:val="0"/>
      <w:marTop w:val="0"/>
      <w:marBottom w:val="0"/>
      <w:divBdr>
        <w:top w:val="none" w:sz="0" w:space="0" w:color="auto"/>
        <w:left w:val="none" w:sz="0" w:space="0" w:color="auto"/>
        <w:bottom w:val="none" w:sz="0" w:space="0" w:color="auto"/>
        <w:right w:val="none" w:sz="0" w:space="0" w:color="auto"/>
      </w:divBdr>
    </w:div>
    <w:div w:id="1858732616">
      <w:bodyDiv w:val="1"/>
      <w:marLeft w:val="0"/>
      <w:marRight w:val="0"/>
      <w:marTop w:val="0"/>
      <w:marBottom w:val="0"/>
      <w:divBdr>
        <w:top w:val="none" w:sz="0" w:space="0" w:color="auto"/>
        <w:left w:val="none" w:sz="0" w:space="0" w:color="auto"/>
        <w:bottom w:val="none" w:sz="0" w:space="0" w:color="auto"/>
        <w:right w:val="none" w:sz="0" w:space="0" w:color="auto"/>
      </w:divBdr>
    </w:div>
    <w:div w:id="1861890138">
      <w:bodyDiv w:val="1"/>
      <w:marLeft w:val="0"/>
      <w:marRight w:val="0"/>
      <w:marTop w:val="0"/>
      <w:marBottom w:val="0"/>
      <w:divBdr>
        <w:top w:val="none" w:sz="0" w:space="0" w:color="auto"/>
        <w:left w:val="none" w:sz="0" w:space="0" w:color="auto"/>
        <w:bottom w:val="none" w:sz="0" w:space="0" w:color="auto"/>
        <w:right w:val="none" w:sz="0" w:space="0" w:color="auto"/>
      </w:divBdr>
    </w:div>
    <w:div w:id="1862280391">
      <w:bodyDiv w:val="1"/>
      <w:marLeft w:val="0"/>
      <w:marRight w:val="0"/>
      <w:marTop w:val="0"/>
      <w:marBottom w:val="0"/>
      <w:divBdr>
        <w:top w:val="none" w:sz="0" w:space="0" w:color="auto"/>
        <w:left w:val="none" w:sz="0" w:space="0" w:color="auto"/>
        <w:bottom w:val="none" w:sz="0" w:space="0" w:color="auto"/>
        <w:right w:val="none" w:sz="0" w:space="0" w:color="auto"/>
      </w:divBdr>
    </w:div>
    <w:div w:id="1864704822">
      <w:bodyDiv w:val="1"/>
      <w:marLeft w:val="0"/>
      <w:marRight w:val="0"/>
      <w:marTop w:val="0"/>
      <w:marBottom w:val="0"/>
      <w:divBdr>
        <w:top w:val="none" w:sz="0" w:space="0" w:color="auto"/>
        <w:left w:val="none" w:sz="0" w:space="0" w:color="auto"/>
        <w:bottom w:val="none" w:sz="0" w:space="0" w:color="auto"/>
        <w:right w:val="none" w:sz="0" w:space="0" w:color="auto"/>
      </w:divBdr>
    </w:div>
    <w:div w:id="1865901535">
      <w:bodyDiv w:val="1"/>
      <w:marLeft w:val="0"/>
      <w:marRight w:val="0"/>
      <w:marTop w:val="0"/>
      <w:marBottom w:val="0"/>
      <w:divBdr>
        <w:top w:val="none" w:sz="0" w:space="0" w:color="auto"/>
        <w:left w:val="none" w:sz="0" w:space="0" w:color="auto"/>
        <w:bottom w:val="none" w:sz="0" w:space="0" w:color="auto"/>
        <w:right w:val="none" w:sz="0" w:space="0" w:color="auto"/>
      </w:divBdr>
    </w:div>
    <w:div w:id="1873952453">
      <w:bodyDiv w:val="1"/>
      <w:marLeft w:val="0"/>
      <w:marRight w:val="0"/>
      <w:marTop w:val="0"/>
      <w:marBottom w:val="0"/>
      <w:divBdr>
        <w:top w:val="none" w:sz="0" w:space="0" w:color="auto"/>
        <w:left w:val="none" w:sz="0" w:space="0" w:color="auto"/>
        <w:bottom w:val="none" w:sz="0" w:space="0" w:color="auto"/>
        <w:right w:val="none" w:sz="0" w:space="0" w:color="auto"/>
      </w:divBdr>
    </w:div>
    <w:div w:id="1874074230">
      <w:bodyDiv w:val="1"/>
      <w:marLeft w:val="0"/>
      <w:marRight w:val="0"/>
      <w:marTop w:val="0"/>
      <w:marBottom w:val="0"/>
      <w:divBdr>
        <w:top w:val="none" w:sz="0" w:space="0" w:color="auto"/>
        <w:left w:val="none" w:sz="0" w:space="0" w:color="auto"/>
        <w:bottom w:val="none" w:sz="0" w:space="0" w:color="auto"/>
        <w:right w:val="none" w:sz="0" w:space="0" w:color="auto"/>
      </w:divBdr>
    </w:div>
    <w:div w:id="1876573920">
      <w:bodyDiv w:val="1"/>
      <w:marLeft w:val="0"/>
      <w:marRight w:val="0"/>
      <w:marTop w:val="0"/>
      <w:marBottom w:val="0"/>
      <w:divBdr>
        <w:top w:val="none" w:sz="0" w:space="0" w:color="auto"/>
        <w:left w:val="none" w:sz="0" w:space="0" w:color="auto"/>
        <w:bottom w:val="none" w:sz="0" w:space="0" w:color="auto"/>
        <w:right w:val="none" w:sz="0" w:space="0" w:color="auto"/>
      </w:divBdr>
    </w:div>
    <w:div w:id="1876577011">
      <w:bodyDiv w:val="1"/>
      <w:marLeft w:val="0"/>
      <w:marRight w:val="0"/>
      <w:marTop w:val="0"/>
      <w:marBottom w:val="0"/>
      <w:divBdr>
        <w:top w:val="none" w:sz="0" w:space="0" w:color="auto"/>
        <w:left w:val="none" w:sz="0" w:space="0" w:color="auto"/>
        <w:bottom w:val="none" w:sz="0" w:space="0" w:color="auto"/>
        <w:right w:val="none" w:sz="0" w:space="0" w:color="auto"/>
      </w:divBdr>
    </w:div>
    <w:div w:id="1877084084">
      <w:bodyDiv w:val="1"/>
      <w:marLeft w:val="0"/>
      <w:marRight w:val="0"/>
      <w:marTop w:val="0"/>
      <w:marBottom w:val="0"/>
      <w:divBdr>
        <w:top w:val="none" w:sz="0" w:space="0" w:color="auto"/>
        <w:left w:val="none" w:sz="0" w:space="0" w:color="auto"/>
        <w:bottom w:val="none" w:sz="0" w:space="0" w:color="auto"/>
        <w:right w:val="none" w:sz="0" w:space="0" w:color="auto"/>
      </w:divBdr>
    </w:div>
    <w:div w:id="1877615093">
      <w:bodyDiv w:val="1"/>
      <w:marLeft w:val="0"/>
      <w:marRight w:val="0"/>
      <w:marTop w:val="0"/>
      <w:marBottom w:val="0"/>
      <w:divBdr>
        <w:top w:val="none" w:sz="0" w:space="0" w:color="auto"/>
        <w:left w:val="none" w:sz="0" w:space="0" w:color="auto"/>
        <w:bottom w:val="none" w:sz="0" w:space="0" w:color="auto"/>
        <w:right w:val="none" w:sz="0" w:space="0" w:color="auto"/>
      </w:divBdr>
    </w:div>
    <w:div w:id="1879782265">
      <w:bodyDiv w:val="1"/>
      <w:marLeft w:val="0"/>
      <w:marRight w:val="0"/>
      <w:marTop w:val="0"/>
      <w:marBottom w:val="0"/>
      <w:divBdr>
        <w:top w:val="none" w:sz="0" w:space="0" w:color="auto"/>
        <w:left w:val="none" w:sz="0" w:space="0" w:color="auto"/>
        <w:bottom w:val="none" w:sz="0" w:space="0" w:color="auto"/>
        <w:right w:val="none" w:sz="0" w:space="0" w:color="auto"/>
      </w:divBdr>
    </w:div>
    <w:div w:id="1881236629">
      <w:bodyDiv w:val="1"/>
      <w:marLeft w:val="0"/>
      <w:marRight w:val="0"/>
      <w:marTop w:val="0"/>
      <w:marBottom w:val="0"/>
      <w:divBdr>
        <w:top w:val="none" w:sz="0" w:space="0" w:color="auto"/>
        <w:left w:val="none" w:sz="0" w:space="0" w:color="auto"/>
        <w:bottom w:val="none" w:sz="0" w:space="0" w:color="auto"/>
        <w:right w:val="none" w:sz="0" w:space="0" w:color="auto"/>
      </w:divBdr>
    </w:div>
    <w:div w:id="1881283433">
      <w:bodyDiv w:val="1"/>
      <w:marLeft w:val="0"/>
      <w:marRight w:val="0"/>
      <w:marTop w:val="0"/>
      <w:marBottom w:val="0"/>
      <w:divBdr>
        <w:top w:val="none" w:sz="0" w:space="0" w:color="auto"/>
        <w:left w:val="none" w:sz="0" w:space="0" w:color="auto"/>
        <w:bottom w:val="none" w:sz="0" w:space="0" w:color="auto"/>
        <w:right w:val="none" w:sz="0" w:space="0" w:color="auto"/>
      </w:divBdr>
    </w:div>
    <w:div w:id="1887715988">
      <w:bodyDiv w:val="1"/>
      <w:marLeft w:val="0"/>
      <w:marRight w:val="0"/>
      <w:marTop w:val="0"/>
      <w:marBottom w:val="0"/>
      <w:divBdr>
        <w:top w:val="none" w:sz="0" w:space="0" w:color="auto"/>
        <w:left w:val="none" w:sz="0" w:space="0" w:color="auto"/>
        <w:bottom w:val="none" w:sz="0" w:space="0" w:color="auto"/>
        <w:right w:val="none" w:sz="0" w:space="0" w:color="auto"/>
      </w:divBdr>
    </w:div>
    <w:div w:id="1889221513">
      <w:bodyDiv w:val="1"/>
      <w:marLeft w:val="0"/>
      <w:marRight w:val="0"/>
      <w:marTop w:val="0"/>
      <w:marBottom w:val="0"/>
      <w:divBdr>
        <w:top w:val="none" w:sz="0" w:space="0" w:color="auto"/>
        <w:left w:val="none" w:sz="0" w:space="0" w:color="auto"/>
        <w:bottom w:val="none" w:sz="0" w:space="0" w:color="auto"/>
        <w:right w:val="none" w:sz="0" w:space="0" w:color="auto"/>
      </w:divBdr>
    </w:div>
    <w:div w:id="1892038592">
      <w:bodyDiv w:val="1"/>
      <w:marLeft w:val="0"/>
      <w:marRight w:val="0"/>
      <w:marTop w:val="0"/>
      <w:marBottom w:val="0"/>
      <w:divBdr>
        <w:top w:val="none" w:sz="0" w:space="0" w:color="auto"/>
        <w:left w:val="none" w:sz="0" w:space="0" w:color="auto"/>
        <w:bottom w:val="none" w:sz="0" w:space="0" w:color="auto"/>
        <w:right w:val="none" w:sz="0" w:space="0" w:color="auto"/>
      </w:divBdr>
    </w:div>
    <w:div w:id="1893418550">
      <w:bodyDiv w:val="1"/>
      <w:marLeft w:val="0"/>
      <w:marRight w:val="0"/>
      <w:marTop w:val="0"/>
      <w:marBottom w:val="0"/>
      <w:divBdr>
        <w:top w:val="none" w:sz="0" w:space="0" w:color="auto"/>
        <w:left w:val="none" w:sz="0" w:space="0" w:color="auto"/>
        <w:bottom w:val="none" w:sz="0" w:space="0" w:color="auto"/>
        <w:right w:val="none" w:sz="0" w:space="0" w:color="auto"/>
      </w:divBdr>
    </w:div>
    <w:div w:id="1895965771">
      <w:bodyDiv w:val="1"/>
      <w:marLeft w:val="0"/>
      <w:marRight w:val="0"/>
      <w:marTop w:val="0"/>
      <w:marBottom w:val="0"/>
      <w:divBdr>
        <w:top w:val="none" w:sz="0" w:space="0" w:color="auto"/>
        <w:left w:val="none" w:sz="0" w:space="0" w:color="auto"/>
        <w:bottom w:val="none" w:sz="0" w:space="0" w:color="auto"/>
        <w:right w:val="none" w:sz="0" w:space="0" w:color="auto"/>
      </w:divBdr>
    </w:div>
    <w:div w:id="1899854197">
      <w:bodyDiv w:val="1"/>
      <w:marLeft w:val="0"/>
      <w:marRight w:val="0"/>
      <w:marTop w:val="0"/>
      <w:marBottom w:val="0"/>
      <w:divBdr>
        <w:top w:val="none" w:sz="0" w:space="0" w:color="auto"/>
        <w:left w:val="none" w:sz="0" w:space="0" w:color="auto"/>
        <w:bottom w:val="none" w:sz="0" w:space="0" w:color="auto"/>
        <w:right w:val="none" w:sz="0" w:space="0" w:color="auto"/>
      </w:divBdr>
    </w:div>
    <w:div w:id="1900748055">
      <w:bodyDiv w:val="1"/>
      <w:marLeft w:val="0"/>
      <w:marRight w:val="0"/>
      <w:marTop w:val="0"/>
      <w:marBottom w:val="0"/>
      <w:divBdr>
        <w:top w:val="none" w:sz="0" w:space="0" w:color="auto"/>
        <w:left w:val="none" w:sz="0" w:space="0" w:color="auto"/>
        <w:bottom w:val="none" w:sz="0" w:space="0" w:color="auto"/>
        <w:right w:val="none" w:sz="0" w:space="0" w:color="auto"/>
      </w:divBdr>
    </w:div>
    <w:div w:id="1902131360">
      <w:bodyDiv w:val="1"/>
      <w:marLeft w:val="0"/>
      <w:marRight w:val="0"/>
      <w:marTop w:val="0"/>
      <w:marBottom w:val="0"/>
      <w:divBdr>
        <w:top w:val="none" w:sz="0" w:space="0" w:color="auto"/>
        <w:left w:val="none" w:sz="0" w:space="0" w:color="auto"/>
        <w:bottom w:val="none" w:sz="0" w:space="0" w:color="auto"/>
        <w:right w:val="none" w:sz="0" w:space="0" w:color="auto"/>
      </w:divBdr>
    </w:div>
    <w:div w:id="1913000730">
      <w:bodyDiv w:val="1"/>
      <w:marLeft w:val="0"/>
      <w:marRight w:val="0"/>
      <w:marTop w:val="0"/>
      <w:marBottom w:val="0"/>
      <w:divBdr>
        <w:top w:val="none" w:sz="0" w:space="0" w:color="auto"/>
        <w:left w:val="none" w:sz="0" w:space="0" w:color="auto"/>
        <w:bottom w:val="none" w:sz="0" w:space="0" w:color="auto"/>
        <w:right w:val="none" w:sz="0" w:space="0" w:color="auto"/>
      </w:divBdr>
    </w:div>
    <w:div w:id="1915897072">
      <w:bodyDiv w:val="1"/>
      <w:marLeft w:val="0"/>
      <w:marRight w:val="0"/>
      <w:marTop w:val="0"/>
      <w:marBottom w:val="0"/>
      <w:divBdr>
        <w:top w:val="none" w:sz="0" w:space="0" w:color="auto"/>
        <w:left w:val="none" w:sz="0" w:space="0" w:color="auto"/>
        <w:bottom w:val="none" w:sz="0" w:space="0" w:color="auto"/>
        <w:right w:val="none" w:sz="0" w:space="0" w:color="auto"/>
      </w:divBdr>
    </w:div>
    <w:div w:id="1918203816">
      <w:bodyDiv w:val="1"/>
      <w:marLeft w:val="0"/>
      <w:marRight w:val="0"/>
      <w:marTop w:val="0"/>
      <w:marBottom w:val="0"/>
      <w:divBdr>
        <w:top w:val="none" w:sz="0" w:space="0" w:color="auto"/>
        <w:left w:val="none" w:sz="0" w:space="0" w:color="auto"/>
        <w:bottom w:val="none" w:sz="0" w:space="0" w:color="auto"/>
        <w:right w:val="none" w:sz="0" w:space="0" w:color="auto"/>
      </w:divBdr>
    </w:div>
    <w:div w:id="1919170074">
      <w:bodyDiv w:val="1"/>
      <w:marLeft w:val="0"/>
      <w:marRight w:val="0"/>
      <w:marTop w:val="0"/>
      <w:marBottom w:val="0"/>
      <w:divBdr>
        <w:top w:val="none" w:sz="0" w:space="0" w:color="auto"/>
        <w:left w:val="none" w:sz="0" w:space="0" w:color="auto"/>
        <w:bottom w:val="none" w:sz="0" w:space="0" w:color="auto"/>
        <w:right w:val="none" w:sz="0" w:space="0" w:color="auto"/>
      </w:divBdr>
    </w:div>
    <w:div w:id="1923224496">
      <w:bodyDiv w:val="1"/>
      <w:marLeft w:val="0"/>
      <w:marRight w:val="0"/>
      <w:marTop w:val="0"/>
      <w:marBottom w:val="0"/>
      <w:divBdr>
        <w:top w:val="none" w:sz="0" w:space="0" w:color="auto"/>
        <w:left w:val="none" w:sz="0" w:space="0" w:color="auto"/>
        <w:bottom w:val="none" w:sz="0" w:space="0" w:color="auto"/>
        <w:right w:val="none" w:sz="0" w:space="0" w:color="auto"/>
      </w:divBdr>
    </w:div>
    <w:div w:id="1923635422">
      <w:bodyDiv w:val="1"/>
      <w:marLeft w:val="0"/>
      <w:marRight w:val="0"/>
      <w:marTop w:val="0"/>
      <w:marBottom w:val="0"/>
      <w:divBdr>
        <w:top w:val="none" w:sz="0" w:space="0" w:color="auto"/>
        <w:left w:val="none" w:sz="0" w:space="0" w:color="auto"/>
        <w:bottom w:val="none" w:sz="0" w:space="0" w:color="auto"/>
        <w:right w:val="none" w:sz="0" w:space="0" w:color="auto"/>
      </w:divBdr>
    </w:div>
    <w:div w:id="1924946768">
      <w:bodyDiv w:val="1"/>
      <w:marLeft w:val="0"/>
      <w:marRight w:val="0"/>
      <w:marTop w:val="0"/>
      <w:marBottom w:val="0"/>
      <w:divBdr>
        <w:top w:val="none" w:sz="0" w:space="0" w:color="auto"/>
        <w:left w:val="none" w:sz="0" w:space="0" w:color="auto"/>
        <w:bottom w:val="none" w:sz="0" w:space="0" w:color="auto"/>
        <w:right w:val="none" w:sz="0" w:space="0" w:color="auto"/>
      </w:divBdr>
    </w:div>
    <w:div w:id="1933926486">
      <w:bodyDiv w:val="1"/>
      <w:marLeft w:val="0"/>
      <w:marRight w:val="0"/>
      <w:marTop w:val="0"/>
      <w:marBottom w:val="0"/>
      <w:divBdr>
        <w:top w:val="none" w:sz="0" w:space="0" w:color="auto"/>
        <w:left w:val="none" w:sz="0" w:space="0" w:color="auto"/>
        <w:bottom w:val="none" w:sz="0" w:space="0" w:color="auto"/>
        <w:right w:val="none" w:sz="0" w:space="0" w:color="auto"/>
      </w:divBdr>
    </w:div>
    <w:div w:id="1935436392">
      <w:bodyDiv w:val="1"/>
      <w:marLeft w:val="0"/>
      <w:marRight w:val="0"/>
      <w:marTop w:val="0"/>
      <w:marBottom w:val="0"/>
      <w:divBdr>
        <w:top w:val="none" w:sz="0" w:space="0" w:color="auto"/>
        <w:left w:val="none" w:sz="0" w:space="0" w:color="auto"/>
        <w:bottom w:val="none" w:sz="0" w:space="0" w:color="auto"/>
        <w:right w:val="none" w:sz="0" w:space="0" w:color="auto"/>
      </w:divBdr>
    </w:div>
    <w:div w:id="1936285995">
      <w:bodyDiv w:val="1"/>
      <w:marLeft w:val="0"/>
      <w:marRight w:val="0"/>
      <w:marTop w:val="0"/>
      <w:marBottom w:val="0"/>
      <w:divBdr>
        <w:top w:val="none" w:sz="0" w:space="0" w:color="auto"/>
        <w:left w:val="none" w:sz="0" w:space="0" w:color="auto"/>
        <w:bottom w:val="none" w:sz="0" w:space="0" w:color="auto"/>
        <w:right w:val="none" w:sz="0" w:space="0" w:color="auto"/>
      </w:divBdr>
    </w:div>
    <w:div w:id="1937900657">
      <w:bodyDiv w:val="1"/>
      <w:marLeft w:val="0"/>
      <w:marRight w:val="0"/>
      <w:marTop w:val="0"/>
      <w:marBottom w:val="0"/>
      <w:divBdr>
        <w:top w:val="none" w:sz="0" w:space="0" w:color="auto"/>
        <w:left w:val="none" w:sz="0" w:space="0" w:color="auto"/>
        <w:bottom w:val="none" w:sz="0" w:space="0" w:color="auto"/>
        <w:right w:val="none" w:sz="0" w:space="0" w:color="auto"/>
      </w:divBdr>
    </w:div>
    <w:div w:id="1938561030">
      <w:bodyDiv w:val="1"/>
      <w:marLeft w:val="0"/>
      <w:marRight w:val="0"/>
      <w:marTop w:val="0"/>
      <w:marBottom w:val="0"/>
      <w:divBdr>
        <w:top w:val="none" w:sz="0" w:space="0" w:color="auto"/>
        <w:left w:val="none" w:sz="0" w:space="0" w:color="auto"/>
        <w:bottom w:val="none" w:sz="0" w:space="0" w:color="auto"/>
        <w:right w:val="none" w:sz="0" w:space="0" w:color="auto"/>
      </w:divBdr>
    </w:div>
    <w:div w:id="1940522903">
      <w:bodyDiv w:val="1"/>
      <w:marLeft w:val="0"/>
      <w:marRight w:val="0"/>
      <w:marTop w:val="0"/>
      <w:marBottom w:val="0"/>
      <w:divBdr>
        <w:top w:val="none" w:sz="0" w:space="0" w:color="auto"/>
        <w:left w:val="none" w:sz="0" w:space="0" w:color="auto"/>
        <w:bottom w:val="none" w:sz="0" w:space="0" w:color="auto"/>
        <w:right w:val="none" w:sz="0" w:space="0" w:color="auto"/>
      </w:divBdr>
    </w:div>
    <w:div w:id="1942452300">
      <w:bodyDiv w:val="1"/>
      <w:marLeft w:val="0"/>
      <w:marRight w:val="0"/>
      <w:marTop w:val="0"/>
      <w:marBottom w:val="0"/>
      <w:divBdr>
        <w:top w:val="none" w:sz="0" w:space="0" w:color="auto"/>
        <w:left w:val="none" w:sz="0" w:space="0" w:color="auto"/>
        <w:bottom w:val="none" w:sz="0" w:space="0" w:color="auto"/>
        <w:right w:val="none" w:sz="0" w:space="0" w:color="auto"/>
      </w:divBdr>
    </w:div>
    <w:div w:id="1947882482">
      <w:bodyDiv w:val="1"/>
      <w:marLeft w:val="0"/>
      <w:marRight w:val="0"/>
      <w:marTop w:val="0"/>
      <w:marBottom w:val="0"/>
      <w:divBdr>
        <w:top w:val="none" w:sz="0" w:space="0" w:color="auto"/>
        <w:left w:val="none" w:sz="0" w:space="0" w:color="auto"/>
        <w:bottom w:val="none" w:sz="0" w:space="0" w:color="auto"/>
        <w:right w:val="none" w:sz="0" w:space="0" w:color="auto"/>
      </w:divBdr>
    </w:div>
    <w:div w:id="1950351746">
      <w:bodyDiv w:val="1"/>
      <w:marLeft w:val="0"/>
      <w:marRight w:val="0"/>
      <w:marTop w:val="0"/>
      <w:marBottom w:val="0"/>
      <w:divBdr>
        <w:top w:val="none" w:sz="0" w:space="0" w:color="auto"/>
        <w:left w:val="none" w:sz="0" w:space="0" w:color="auto"/>
        <w:bottom w:val="none" w:sz="0" w:space="0" w:color="auto"/>
        <w:right w:val="none" w:sz="0" w:space="0" w:color="auto"/>
      </w:divBdr>
    </w:div>
    <w:div w:id="1955474759">
      <w:bodyDiv w:val="1"/>
      <w:marLeft w:val="0"/>
      <w:marRight w:val="0"/>
      <w:marTop w:val="0"/>
      <w:marBottom w:val="0"/>
      <w:divBdr>
        <w:top w:val="none" w:sz="0" w:space="0" w:color="auto"/>
        <w:left w:val="none" w:sz="0" w:space="0" w:color="auto"/>
        <w:bottom w:val="none" w:sz="0" w:space="0" w:color="auto"/>
        <w:right w:val="none" w:sz="0" w:space="0" w:color="auto"/>
      </w:divBdr>
    </w:div>
    <w:div w:id="1967352552">
      <w:bodyDiv w:val="1"/>
      <w:marLeft w:val="0"/>
      <w:marRight w:val="0"/>
      <w:marTop w:val="0"/>
      <w:marBottom w:val="0"/>
      <w:divBdr>
        <w:top w:val="none" w:sz="0" w:space="0" w:color="auto"/>
        <w:left w:val="none" w:sz="0" w:space="0" w:color="auto"/>
        <w:bottom w:val="none" w:sz="0" w:space="0" w:color="auto"/>
        <w:right w:val="none" w:sz="0" w:space="0" w:color="auto"/>
      </w:divBdr>
    </w:div>
    <w:div w:id="1971327297">
      <w:bodyDiv w:val="1"/>
      <w:marLeft w:val="0"/>
      <w:marRight w:val="0"/>
      <w:marTop w:val="0"/>
      <w:marBottom w:val="0"/>
      <w:divBdr>
        <w:top w:val="none" w:sz="0" w:space="0" w:color="auto"/>
        <w:left w:val="none" w:sz="0" w:space="0" w:color="auto"/>
        <w:bottom w:val="none" w:sz="0" w:space="0" w:color="auto"/>
        <w:right w:val="none" w:sz="0" w:space="0" w:color="auto"/>
      </w:divBdr>
    </w:div>
    <w:div w:id="1972786248">
      <w:bodyDiv w:val="1"/>
      <w:marLeft w:val="0"/>
      <w:marRight w:val="0"/>
      <w:marTop w:val="0"/>
      <w:marBottom w:val="0"/>
      <w:divBdr>
        <w:top w:val="none" w:sz="0" w:space="0" w:color="auto"/>
        <w:left w:val="none" w:sz="0" w:space="0" w:color="auto"/>
        <w:bottom w:val="none" w:sz="0" w:space="0" w:color="auto"/>
        <w:right w:val="none" w:sz="0" w:space="0" w:color="auto"/>
      </w:divBdr>
    </w:div>
    <w:div w:id="1973097085">
      <w:bodyDiv w:val="1"/>
      <w:marLeft w:val="0"/>
      <w:marRight w:val="0"/>
      <w:marTop w:val="0"/>
      <w:marBottom w:val="0"/>
      <w:divBdr>
        <w:top w:val="none" w:sz="0" w:space="0" w:color="auto"/>
        <w:left w:val="none" w:sz="0" w:space="0" w:color="auto"/>
        <w:bottom w:val="none" w:sz="0" w:space="0" w:color="auto"/>
        <w:right w:val="none" w:sz="0" w:space="0" w:color="auto"/>
      </w:divBdr>
    </w:div>
    <w:div w:id="1976174719">
      <w:bodyDiv w:val="1"/>
      <w:marLeft w:val="0"/>
      <w:marRight w:val="0"/>
      <w:marTop w:val="0"/>
      <w:marBottom w:val="0"/>
      <w:divBdr>
        <w:top w:val="none" w:sz="0" w:space="0" w:color="auto"/>
        <w:left w:val="none" w:sz="0" w:space="0" w:color="auto"/>
        <w:bottom w:val="none" w:sz="0" w:space="0" w:color="auto"/>
        <w:right w:val="none" w:sz="0" w:space="0" w:color="auto"/>
      </w:divBdr>
    </w:div>
    <w:div w:id="1976400535">
      <w:bodyDiv w:val="1"/>
      <w:marLeft w:val="0"/>
      <w:marRight w:val="0"/>
      <w:marTop w:val="0"/>
      <w:marBottom w:val="0"/>
      <w:divBdr>
        <w:top w:val="none" w:sz="0" w:space="0" w:color="auto"/>
        <w:left w:val="none" w:sz="0" w:space="0" w:color="auto"/>
        <w:bottom w:val="none" w:sz="0" w:space="0" w:color="auto"/>
        <w:right w:val="none" w:sz="0" w:space="0" w:color="auto"/>
      </w:divBdr>
    </w:div>
    <w:div w:id="1981301276">
      <w:bodyDiv w:val="1"/>
      <w:marLeft w:val="0"/>
      <w:marRight w:val="0"/>
      <w:marTop w:val="0"/>
      <w:marBottom w:val="0"/>
      <w:divBdr>
        <w:top w:val="none" w:sz="0" w:space="0" w:color="auto"/>
        <w:left w:val="none" w:sz="0" w:space="0" w:color="auto"/>
        <w:bottom w:val="none" w:sz="0" w:space="0" w:color="auto"/>
        <w:right w:val="none" w:sz="0" w:space="0" w:color="auto"/>
      </w:divBdr>
    </w:div>
    <w:div w:id="1985088595">
      <w:bodyDiv w:val="1"/>
      <w:marLeft w:val="0"/>
      <w:marRight w:val="0"/>
      <w:marTop w:val="0"/>
      <w:marBottom w:val="0"/>
      <w:divBdr>
        <w:top w:val="none" w:sz="0" w:space="0" w:color="auto"/>
        <w:left w:val="none" w:sz="0" w:space="0" w:color="auto"/>
        <w:bottom w:val="none" w:sz="0" w:space="0" w:color="auto"/>
        <w:right w:val="none" w:sz="0" w:space="0" w:color="auto"/>
      </w:divBdr>
    </w:div>
    <w:div w:id="1985233556">
      <w:bodyDiv w:val="1"/>
      <w:marLeft w:val="0"/>
      <w:marRight w:val="0"/>
      <w:marTop w:val="0"/>
      <w:marBottom w:val="0"/>
      <w:divBdr>
        <w:top w:val="none" w:sz="0" w:space="0" w:color="auto"/>
        <w:left w:val="none" w:sz="0" w:space="0" w:color="auto"/>
        <w:bottom w:val="none" w:sz="0" w:space="0" w:color="auto"/>
        <w:right w:val="none" w:sz="0" w:space="0" w:color="auto"/>
      </w:divBdr>
    </w:div>
    <w:div w:id="1986277322">
      <w:bodyDiv w:val="1"/>
      <w:marLeft w:val="0"/>
      <w:marRight w:val="0"/>
      <w:marTop w:val="0"/>
      <w:marBottom w:val="0"/>
      <w:divBdr>
        <w:top w:val="none" w:sz="0" w:space="0" w:color="auto"/>
        <w:left w:val="none" w:sz="0" w:space="0" w:color="auto"/>
        <w:bottom w:val="none" w:sz="0" w:space="0" w:color="auto"/>
        <w:right w:val="none" w:sz="0" w:space="0" w:color="auto"/>
      </w:divBdr>
    </w:div>
    <w:div w:id="1989282659">
      <w:bodyDiv w:val="1"/>
      <w:marLeft w:val="0"/>
      <w:marRight w:val="0"/>
      <w:marTop w:val="0"/>
      <w:marBottom w:val="0"/>
      <w:divBdr>
        <w:top w:val="none" w:sz="0" w:space="0" w:color="auto"/>
        <w:left w:val="none" w:sz="0" w:space="0" w:color="auto"/>
        <w:bottom w:val="none" w:sz="0" w:space="0" w:color="auto"/>
        <w:right w:val="none" w:sz="0" w:space="0" w:color="auto"/>
      </w:divBdr>
    </w:div>
    <w:div w:id="1991791875">
      <w:bodyDiv w:val="1"/>
      <w:marLeft w:val="0"/>
      <w:marRight w:val="0"/>
      <w:marTop w:val="0"/>
      <w:marBottom w:val="0"/>
      <w:divBdr>
        <w:top w:val="none" w:sz="0" w:space="0" w:color="auto"/>
        <w:left w:val="none" w:sz="0" w:space="0" w:color="auto"/>
        <w:bottom w:val="none" w:sz="0" w:space="0" w:color="auto"/>
        <w:right w:val="none" w:sz="0" w:space="0" w:color="auto"/>
      </w:divBdr>
    </w:div>
    <w:div w:id="1993945150">
      <w:bodyDiv w:val="1"/>
      <w:marLeft w:val="0"/>
      <w:marRight w:val="0"/>
      <w:marTop w:val="0"/>
      <w:marBottom w:val="0"/>
      <w:divBdr>
        <w:top w:val="none" w:sz="0" w:space="0" w:color="auto"/>
        <w:left w:val="none" w:sz="0" w:space="0" w:color="auto"/>
        <w:bottom w:val="none" w:sz="0" w:space="0" w:color="auto"/>
        <w:right w:val="none" w:sz="0" w:space="0" w:color="auto"/>
      </w:divBdr>
    </w:div>
    <w:div w:id="1994531035">
      <w:bodyDiv w:val="1"/>
      <w:marLeft w:val="0"/>
      <w:marRight w:val="0"/>
      <w:marTop w:val="0"/>
      <w:marBottom w:val="0"/>
      <w:divBdr>
        <w:top w:val="none" w:sz="0" w:space="0" w:color="auto"/>
        <w:left w:val="none" w:sz="0" w:space="0" w:color="auto"/>
        <w:bottom w:val="none" w:sz="0" w:space="0" w:color="auto"/>
        <w:right w:val="none" w:sz="0" w:space="0" w:color="auto"/>
      </w:divBdr>
    </w:div>
    <w:div w:id="1999453518">
      <w:bodyDiv w:val="1"/>
      <w:marLeft w:val="0"/>
      <w:marRight w:val="0"/>
      <w:marTop w:val="0"/>
      <w:marBottom w:val="0"/>
      <w:divBdr>
        <w:top w:val="none" w:sz="0" w:space="0" w:color="auto"/>
        <w:left w:val="none" w:sz="0" w:space="0" w:color="auto"/>
        <w:bottom w:val="none" w:sz="0" w:space="0" w:color="auto"/>
        <w:right w:val="none" w:sz="0" w:space="0" w:color="auto"/>
      </w:divBdr>
    </w:div>
    <w:div w:id="1999844467">
      <w:bodyDiv w:val="1"/>
      <w:marLeft w:val="0"/>
      <w:marRight w:val="0"/>
      <w:marTop w:val="0"/>
      <w:marBottom w:val="0"/>
      <w:divBdr>
        <w:top w:val="none" w:sz="0" w:space="0" w:color="auto"/>
        <w:left w:val="none" w:sz="0" w:space="0" w:color="auto"/>
        <w:bottom w:val="none" w:sz="0" w:space="0" w:color="auto"/>
        <w:right w:val="none" w:sz="0" w:space="0" w:color="auto"/>
      </w:divBdr>
    </w:div>
    <w:div w:id="2001620467">
      <w:bodyDiv w:val="1"/>
      <w:marLeft w:val="0"/>
      <w:marRight w:val="0"/>
      <w:marTop w:val="0"/>
      <w:marBottom w:val="0"/>
      <w:divBdr>
        <w:top w:val="none" w:sz="0" w:space="0" w:color="auto"/>
        <w:left w:val="none" w:sz="0" w:space="0" w:color="auto"/>
        <w:bottom w:val="none" w:sz="0" w:space="0" w:color="auto"/>
        <w:right w:val="none" w:sz="0" w:space="0" w:color="auto"/>
      </w:divBdr>
    </w:div>
    <w:div w:id="2004770355">
      <w:bodyDiv w:val="1"/>
      <w:marLeft w:val="0"/>
      <w:marRight w:val="0"/>
      <w:marTop w:val="0"/>
      <w:marBottom w:val="0"/>
      <w:divBdr>
        <w:top w:val="none" w:sz="0" w:space="0" w:color="auto"/>
        <w:left w:val="none" w:sz="0" w:space="0" w:color="auto"/>
        <w:bottom w:val="none" w:sz="0" w:space="0" w:color="auto"/>
        <w:right w:val="none" w:sz="0" w:space="0" w:color="auto"/>
      </w:divBdr>
    </w:div>
    <w:div w:id="2005935100">
      <w:bodyDiv w:val="1"/>
      <w:marLeft w:val="0"/>
      <w:marRight w:val="0"/>
      <w:marTop w:val="0"/>
      <w:marBottom w:val="0"/>
      <w:divBdr>
        <w:top w:val="none" w:sz="0" w:space="0" w:color="auto"/>
        <w:left w:val="none" w:sz="0" w:space="0" w:color="auto"/>
        <w:bottom w:val="none" w:sz="0" w:space="0" w:color="auto"/>
        <w:right w:val="none" w:sz="0" w:space="0" w:color="auto"/>
      </w:divBdr>
    </w:div>
    <w:div w:id="2017151002">
      <w:bodyDiv w:val="1"/>
      <w:marLeft w:val="0"/>
      <w:marRight w:val="0"/>
      <w:marTop w:val="0"/>
      <w:marBottom w:val="0"/>
      <w:divBdr>
        <w:top w:val="none" w:sz="0" w:space="0" w:color="auto"/>
        <w:left w:val="none" w:sz="0" w:space="0" w:color="auto"/>
        <w:bottom w:val="none" w:sz="0" w:space="0" w:color="auto"/>
        <w:right w:val="none" w:sz="0" w:space="0" w:color="auto"/>
      </w:divBdr>
    </w:div>
    <w:div w:id="2019262175">
      <w:bodyDiv w:val="1"/>
      <w:marLeft w:val="0"/>
      <w:marRight w:val="0"/>
      <w:marTop w:val="0"/>
      <w:marBottom w:val="0"/>
      <w:divBdr>
        <w:top w:val="none" w:sz="0" w:space="0" w:color="auto"/>
        <w:left w:val="none" w:sz="0" w:space="0" w:color="auto"/>
        <w:bottom w:val="none" w:sz="0" w:space="0" w:color="auto"/>
        <w:right w:val="none" w:sz="0" w:space="0" w:color="auto"/>
      </w:divBdr>
    </w:div>
    <w:div w:id="2022197126">
      <w:bodyDiv w:val="1"/>
      <w:marLeft w:val="0"/>
      <w:marRight w:val="0"/>
      <w:marTop w:val="0"/>
      <w:marBottom w:val="0"/>
      <w:divBdr>
        <w:top w:val="none" w:sz="0" w:space="0" w:color="auto"/>
        <w:left w:val="none" w:sz="0" w:space="0" w:color="auto"/>
        <w:bottom w:val="none" w:sz="0" w:space="0" w:color="auto"/>
        <w:right w:val="none" w:sz="0" w:space="0" w:color="auto"/>
      </w:divBdr>
    </w:div>
    <w:div w:id="2023162525">
      <w:bodyDiv w:val="1"/>
      <w:marLeft w:val="0"/>
      <w:marRight w:val="0"/>
      <w:marTop w:val="0"/>
      <w:marBottom w:val="0"/>
      <w:divBdr>
        <w:top w:val="none" w:sz="0" w:space="0" w:color="auto"/>
        <w:left w:val="none" w:sz="0" w:space="0" w:color="auto"/>
        <w:bottom w:val="none" w:sz="0" w:space="0" w:color="auto"/>
        <w:right w:val="none" w:sz="0" w:space="0" w:color="auto"/>
      </w:divBdr>
    </w:div>
    <w:div w:id="2024236197">
      <w:bodyDiv w:val="1"/>
      <w:marLeft w:val="0"/>
      <w:marRight w:val="0"/>
      <w:marTop w:val="0"/>
      <w:marBottom w:val="0"/>
      <w:divBdr>
        <w:top w:val="none" w:sz="0" w:space="0" w:color="auto"/>
        <w:left w:val="none" w:sz="0" w:space="0" w:color="auto"/>
        <w:bottom w:val="none" w:sz="0" w:space="0" w:color="auto"/>
        <w:right w:val="none" w:sz="0" w:space="0" w:color="auto"/>
      </w:divBdr>
    </w:div>
    <w:div w:id="2027245490">
      <w:bodyDiv w:val="1"/>
      <w:marLeft w:val="0"/>
      <w:marRight w:val="0"/>
      <w:marTop w:val="0"/>
      <w:marBottom w:val="0"/>
      <w:divBdr>
        <w:top w:val="none" w:sz="0" w:space="0" w:color="auto"/>
        <w:left w:val="none" w:sz="0" w:space="0" w:color="auto"/>
        <w:bottom w:val="none" w:sz="0" w:space="0" w:color="auto"/>
        <w:right w:val="none" w:sz="0" w:space="0" w:color="auto"/>
      </w:divBdr>
    </w:div>
    <w:div w:id="2032412711">
      <w:bodyDiv w:val="1"/>
      <w:marLeft w:val="0"/>
      <w:marRight w:val="0"/>
      <w:marTop w:val="0"/>
      <w:marBottom w:val="0"/>
      <w:divBdr>
        <w:top w:val="none" w:sz="0" w:space="0" w:color="auto"/>
        <w:left w:val="none" w:sz="0" w:space="0" w:color="auto"/>
        <w:bottom w:val="none" w:sz="0" w:space="0" w:color="auto"/>
        <w:right w:val="none" w:sz="0" w:space="0" w:color="auto"/>
      </w:divBdr>
    </w:div>
    <w:div w:id="2037388627">
      <w:bodyDiv w:val="1"/>
      <w:marLeft w:val="0"/>
      <w:marRight w:val="0"/>
      <w:marTop w:val="0"/>
      <w:marBottom w:val="0"/>
      <w:divBdr>
        <w:top w:val="none" w:sz="0" w:space="0" w:color="auto"/>
        <w:left w:val="none" w:sz="0" w:space="0" w:color="auto"/>
        <w:bottom w:val="none" w:sz="0" w:space="0" w:color="auto"/>
        <w:right w:val="none" w:sz="0" w:space="0" w:color="auto"/>
      </w:divBdr>
    </w:div>
    <w:div w:id="2041584394">
      <w:bodyDiv w:val="1"/>
      <w:marLeft w:val="0"/>
      <w:marRight w:val="0"/>
      <w:marTop w:val="0"/>
      <w:marBottom w:val="0"/>
      <w:divBdr>
        <w:top w:val="none" w:sz="0" w:space="0" w:color="auto"/>
        <w:left w:val="none" w:sz="0" w:space="0" w:color="auto"/>
        <w:bottom w:val="none" w:sz="0" w:space="0" w:color="auto"/>
        <w:right w:val="none" w:sz="0" w:space="0" w:color="auto"/>
      </w:divBdr>
    </w:div>
    <w:div w:id="2044865464">
      <w:bodyDiv w:val="1"/>
      <w:marLeft w:val="0"/>
      <w:marRight w:val="0"/>
      <w:marTop w:val="0"/>
      <w:marBottom w:val="0"/>
      <w:divBdr>
        <w:top w:val="none" w:sz="0" w:space="0" w:color="auto"/>
        <w:left w:val="none" w:sz="0" w:space="0" w:color="auto"/>
        <w:bottom w:val="none" w:sz="0" w:space="0" w:color="auto"/>
        <w:right w:val="none" w:sz="0" w:space="0" w:color="auto"/>
      </w:divBdr>
    </w:div>
    <w:div w:id="2045521240">
      <w:bodyDiv w:val="1"/>
      <w:marLeft w:val="0"/>
      <w:marRight w:val="0"/>
      <w:marTop w:val="0"/>
      <w:marBottom w:val="0"/>
      <w:divBdr>
        <w:top w:val="none" w:sz="0" w:space="0" w:color="auto"/>
        <w:left w:val="none" w:sz="0" w:space="0" w:color="auto"/>
        <w:bottom w:val="none" w:sz="0" w:space="0" w:color="auto"/>
        <w:right w:val="none" w:sz="0" w:space="0" w:color="auto"/>
      </w:divBdr>
    </w:div>
    <w:div w:id="2046320711">
      <w:bodyDiv w:val="1"/>
      <w:marLeft w:val="0"/>
      <w:marRight w:val="0"/>
      <w:marTop w:val="0"/>
      <w:marBottom w:val="0"/>
      <w:divBdr>
        <w:top w:val="none" w:sz="0" w:space="0" w:color="auto"/>
        <w:left w:val="none" w:sz="0" w:space="0" w:color="auto"/>
        <w:bottom w:val="none" w:sz="0" w:space="0" w:color="auto"/>
        <w:right w:val="none" w:sz="0" w:space="0" w:color="auto"/>
      </w:divBdr>
    </w:div>
    <w:div w:id="2046367570">
      <w:bodyDiv w:val="1"/>
      <w:marLeft w:val="0"/>
      <w:marRight w:val="0"/>
      <w:marTop w:val="0"/>
      <w:marBottom w:val="0"/>
      <w:divBdr>
        <w:top w:val="none" w:sz="0" w:space="0" w:color="auto"/>
        <w:left w:val="none" w:sz="0" w:space="0" w:color="auto"/>
        <w:bottom w:val="none" w:sz="0" w:space="0" w:color="auto"/>
        <w:right w:val="none" w:sz="0" w:space="0" w:color="auto"/>
      </w:divBdr>
    </w:div>
    <w:div w:id="2047484100">
      <w:bodyDiv w:val="1"/>
      <w:marLeft w:val="0"/>
      <w:marRight w:val="0"/>
      <w:marTop w:val="0"/>
      <w:marBottom w:val="0"/>
      <w:divBdr>
        <w:top w:val="none" w:sz="0" w:space="0" w:color="auto"/>
        <w:left w:val="none" w:sz="0" w:space="0" w:color="auto"/>
        <w:bottom w:val="none" w:sz="0" w:space="0" w:color="auto"/>
        <w:right w:val="none" w:sz="0" w:space="0" w:color="auto"/>
      </w:divBdr>
    </w:div>
    <w:div w:id="2050061957">
      <w:bodyDiv w:val="1"/>
      <w:marLeft w:val="0"/>
      <w:marRight w:val="0"/>
      <w:marTop w:val="0"/>
      <w:marBottom w:val="0"/>
      <w:divBdr>
        <w:top w:val="none" w:sz="0" w:space="0" w:color="auto"/>
        <w:left w:val="none" w:sz="0" w:space="0" w:color="auto"/>
        <w:bottom w:val="none" w:sz="0" w:space="0" w:color="auto"/>
        <w:right w:val="none" w:sz="0" w:space="0" w:color="auto"/>
      </w:divBdr>
    </w:div>
    <w:div w:id="2050374418">
      <w:bodyDiv w:val="1"/>
      <w:marLeft w:val="0"/>
      <w:marRight w:val="0"/>
      <w:marTop w:val="0"/>
      <w:marBottom w:val="0"/>
      <w:divBdr>
        <w:top w:val="none" w:sz="0" w:space="0" w:color="auto"/>
        <w:left w:val="none" w:sz="0" w:space="0" w:color="auto"/>
        <w:bottom w:val="none" w:sz="0" w:space="0" w:color="auto"/>
        <w:right w:val="none" w:sz="0" w:space="0" w:color="auto"/>
      </w:divBdr>
    </w:div>
    <w:div w:id="2051953052">
      <w:bodyDiv w:val="1"/>
      <w:marLeft w:val="0"/>
      <w:marRight w:val="0"/>
      <w:marTop w:val="0"/>
      <w:marBottom w:val="0"/>
      <w:divBdr>
        <w:top w:val="none" w:sz="0" w:space="0" w:color="auto"/>
        <w:left w:val="none" w:sz="0" w:space="0" w:color="auto"/>
        <w:bottom w:val="none" w:sz="0" w:space="0" w:color="auto"/>
        <w:right w:val="none" w:sz="0" w:space="0" w:color="auto"/>
      </w:divBdr>
    </w:div>
    <w:div w:id="2062315440">
      <w:bodyDiv w:val="1"/>
      <w:marLeft w:val="0"/>
      <w:marRight w:val="0"/>
      <w:marTop w:val="0"/>
      <w:marBottom w:val="0"/>
      <w:divBdr>
        <w:top w:val="none" w:sz="0" w:space="0" w:color="auto"/>
        <w:left w:val="none" w:sz="0" w:space="0" w:color="auto"/>
        <w:bottom w:val="none" w:sz="0" w:space="0" w:color="auto"/>
        <w:right w:val="none" w:sz="0" w:space="0" w:color="auto"/>
      </w:divBdr>
    </w:div>
    <w:div w:id="2062510811">
      <w:bodyDiv w:val="1"/>
      <w:marLeft w:val="0"/>
      <w:marRight w:val="0"/>
      <w:marTop w:val="0"/>
      <w:marBottom w:val="0"/>
      <w:divBdr>
        <w:top w:val="none" w:sz="0" w:space="0" w:color="auto"/>
        <w:left w:val="none" w:sz="0" w:space="0" w:color="auto"/>
        <w:bottom w:val="none" w:sz="0" w:space="0" w:color="auto"/>
        <w:right w:val="none" w:sz="0" w:space="0" w:color="auto"/>
      </w:divBdr>
    </w:div>
    <w:div w:id="2067534025">
      <w:bodyDiv w:val="1"/>
      <w:marLeft w:val="0"/>
      <w:marRight w:val="0"/>
      <w:marTop w:val="0"/>
      <w:marBottom w:val="0"/>
      <w:divBdr>
        <w:top w:val="none" w:sz="0" w:space="0" w:color="auto"/>
        <w:left w:val="none" w:sz="0" w:space="0" w:color="auto"/>
        <w:bottom w:val="none" w:sz="0" w:space="0" w:color="auto"/>
        <w:right w:val="none" w:sz="0" w:space="0" w:color="auto"/>
      </w:divBdr>
    </w:div>
    <w:div w:id="2074497981">
      <w:bodyDiv w:val="1"/>
      <w:marLeft w:val="0"/>
      <w:marRight w:val="0"/>
      <w:marTop w:val="0"/>
      <w:marBottom w:val="0"/>
      <w:divBdr>
        <w:top w:val="none" w:sz="0" w:space="0" w:color="auto"/>
        <w:left w:val="none" w:sz="0" w:space="0" w:color="auto"/>
        <w:bottom w:val="none" w:sz="0" w:space="0" w:color="auto"/>
        <w:right w:val="none" w:sz="0" w:space="0" w:color="auto"/>
      </w:divBdr>
    </w:div>
    <w:div w:id="2076705250">
      <w:bodyDiv w:val="1"/>
      <w:marLeft w:val="0"/>
      <w:marRight w:val="0"/>
      <w:marTop w:val="0"/>
      <w:marBottom w:val="0"/>
      <w:divBdr>
        <w:top w:val="none" w:sz="0" w:space="0" w:color="auto"/>
        <w:left w:val="none" w:sz="0" w:space="0" w:color="auto"/>
        <w:bottom w:val="none" w:sz="0" w:space="0" w:color="auto"/>
        <w:right w:val="none" w:sz="0" w:space="0" w:color="auto"/>
      </w:divBdr>
    </w:div>
    <w:div w:id="2078817224">
      <w:bodyDiv w:val="1"/>
      <w:marLeft w:val="0"/>
      <w:marRight w:val="0"/>
      <w:marTop w:val="0"/>
      <w:marBottom w:val="0"/>
      <w:divBdr>
        <w:top w:val="none" w:sz="0" w:space="0" w:color="auto"/>
        <w:left w:val="none" w:sz="0" w:space="0" w:color="auto"/>
        <w:bottom w:val="none" w:sz="0" w:space="0" w:color="auto"/>
        <w:right w:val="none" w:sz="0" w:space="0" w:color="auto"/>
      </w:divBdr>
    </w:div>
    <w:div w:id="2084594584">
      <w:bodyDiv w:val="1"/>
      <w:marLeft w:val="0"/>
      <w:marRight w:val="0"/>
      <w:marTop w:val="0"/>
      <w:marBottom w:val="0"/>
      <w:divBdr>
        <w:top w:val="none" w:sz="0" w:space="0" w:color="auto"/>
        <w:left w:val="none" w:sz="0" w:space="0" w:color="auto"/>
        <w:bottom w:val="none" w:sz="0" w:space="0" w:color="auto"/>
        <w:right w:val="none" w:sz="0" w:space="0" w:color="auto"/>
      </w:divBdr>
    </w:div>
    <w:div w:id="2086024286">
      <w:bodyDiv w:val="1"/>
      <w:marLeft w:val="0"/>
      <w:marRight w:val="0"/>
      <w:marTop w:val="0"/>
      <w:marBottom w:val="0"/>
      <w:divBdr>
        <w:top w:val="none" w:sz="0" w:space="0" w:color="auto"/>
        <w:left w:val="none" w:sz="0" w:space="0" w:color="auto"/>
        <w:bottom w:val="none" w:sz="0" w:space="0" w:color="auto"/>
        <w:right w:val="none" w:sz="0" w:space="0" w:color="auto"/>
      </w:divBdr>
    </w:div>
    <w:div w:id="2097358983">
      <w:bodyDiv w:val="1"/>
      <w:marLeft w:val="0"/>
      <w:marRight w:val="0"/>
      <w:marTop w:val="0"/>
      <w:marBottom w:val="0"/>
      <w:divBdr>
        <w:top w:val="none" w:sz="0" w:space="0" w:color="auto"/>
        <w:left w:val="none" w:sz="0" w:space="0" w:color="auto"/>
        <w:bottom w:val="none" w:sz="0" w:space="0" w:color="auto"/>
        <w:right w:val="none" w:sz="0" w:space="0" w:color="auto"/>
      </w:divBdr>
    </w:div>
    <w:div w:id="2099325602">
      <w:bodyDiv w:val="1"/>
      <w:marLeft w:val="0"/>
      <w:marRight w:val="0"/>
      <w:marTop w:val="0"/>
      <w:marBottom w:val="0"/>
      <w:divBdr>
        <w:top w:val="none" w:sz="0" w:space="0" w:color="auto"/>
        <w:left w:val="none" w:sz="0" w:space="0" w:color="auto"/>
        <w:bottom w:val="none" w:sz="0" w:space="0" w:color="auto"/>
        <w:right w:val="none" w:sz="0" w:space="0" w:color="auto"/>
      </w:divBdr>
    </w:div>
    <w:div w:id="2101828211">
      <w:bodyDiv w:val="1"/>
      <w:marLeft w:val="0"/>
      <w:marRight w:val="0"/>
      <w:marTop w:val="0"/>
      <w:marBottom w:val="0"/>
      <w:divBdr>
        <w:top w:val="none" w:sz="0" w:space="0" w:color="auto"/>
        <w:left w:val="none" w:sz="0" w:space="0" w:color="auto"/>
        <w:bottom w:val="none" w:sz="0" w:space="0" w:color="auto"/>
        <w:right w:val="none" w:sz="0" w:space="0" w:color="auto"/>
      </w:divBdr>
    </w:div>
    <w:div w:id="2104065326">
      <w:bodyDiv w:val="1"/>
      <w:marLeft w:val="0"/>
      <w:marRight w:val="0"/>
      <w:marTop w:val="0"/>
      <w:marBottom w:val="0"/>
      <w:divBdr>
        <w:top w:val="none" w:sz="0" w:space="0" w:color="auto"/>
        <w:left w:val="none" w:sz="0" w:space="0" w:color="auto"/>
        <w:bottom w:val="none" w:sz="0" w:space="0" w:color="auto"/>
        <w:right w:val="none" w:sz="0" w:space="0" w:color="auto"/>
      </w:divBdr>
    </w:div>
    <w:div w:id="2107074630">
      <w:bodyDiv w:val="1"/>
      <w:marLeft w:val="0"/>
      <w:marRight w:val="0"/>
      <w:marTop w:val="0"/>
      <w:marBottom w:val="0"/>
      <w:divBdr>
        <w:top w:val="none" w:sz="0" w:space="0" w:color="auto"/>
        <w:left w:val="none" w:sz="0" w:space="0" w:color="auto"/>
        <w:bottom w:val="none" w:sz="0" w:space="0" w:color="auto"/>
        <w:right w:val="none" w:sz="0" w:space="0" w:color="auto"/>
      </w:divBdr>
    </w:div>
    <w:div w:id="2113892493">
      <w:bodyDiv w:val="1"/>
      <w:marLeft w:val="0"/>
      <w:marRight w:val="0"/>
      <w:marTop w:val="0"/>
      <w:marBottom w:val="0"/>
      <w:divBdr>
        <w:top w:val="none" w:sz="0" w:space="0" w:color="auto"/>
        <w:left w:val="none" w:sz="0" w:space="0" w:color="auto"/>
        <w:bottom w:val="none" w:sz="0" w:space="0" w:color="auto"/>
        <w:right w:val="none" w:sz="0" w:space="0" w:color="auto"/>
      </w:divBdr>
    </w:div>
    <w:div w:id="2114277066">
      <w:bodyDiv w:val="1"/>
      <w:marLeft w:val="0"/>
      <w:marRight w:val="0"/>
      <w:marTop w:val="0"/>
      <w:marBottom w:val="0"/>
      <w:divBdr>
        <w:top w:val="none" w:sz="0" w:space="0" w:color="auto"/>
        <w:left w:val="none" w:sz="0" w:space="0" w:color="auto"/>
        <w:bottom w:val="none" w:sz="0" w:space="0" w:color="auto"/>
        <w:right w:val="none" w:sz="0" w:space="0" w:color="auto"/>
      </w:divBdr>
    </w:div>
    <w:div w:id="2114281340">
      <w:bodyDiv w:val="1"/>
      <w:marLeft w:val="0"/>
      <w:marRight w:val="0"/>
      <w:marTop w:val="0"/>
      <w:marBottom w:val="0"/>
      <w:divBdr>
        <w:top w:val="none" w:sz="0" w:space="0" w:color="auto"/>
        <w:left w:val="none" w:sz="0" w:space="0" w:color="auto"/>
        <w:bottom w:val="none" w:sz="0" w:space="0" w:color="auto"/>
        <w:right w:val="none" w:sz="0" w:space="0" w:color="auto"/>
      </w:divBdr>
    </w:div>
    <w:div w:id="2118789782">
      <w:bodyDiv w:val="1"/>
      <w:marLeft w:val="0"/>
      <w:marRight w:val="0"/>
      <w:marTop w:val="0"/>
      <w:marBottom w:val="0"/>
      <w:divBdr>
        <w:top w:val="none" w:sz="0" w:space="0" w:color="auto"/>
        <w:left w:val="none" w:sz="0" w:space="0" w:color="auto"/>
        <w:bottom w:val="none" w:sz="0" w:space="0" w:color="auto"/>
        <w:right w:val="none" w:sz="0" w:space="0" w:color="auto"/>
      </w:divBdr>
    </w:div>
    <w:div w:id="2121605129">
      <w:bodyDiv w:val="1"/>
      <w:marLeft w:val="0"/>
      <w:marRight w:val="0"/>
      <w:marTop w:val="0"/>
      <w:marBottom w:val="0"/>
      <w:divBdr>
        <w:top w:val="none" w:sz="0" w:space="0" w:color="auto"/>
        <w:left w:val="none" w:sz="0" w:space="0" w:color="auto"/>
        <w:bottom w:val="none" w:sz="0" w:space="0" w:color="auto"/>
        <w:right w:val="none" w:sz="0" w:space="0" w:color="auto"/>
      </w:divBdr>
    </w:div>
    <w:div w:id="2126922271">
      <w:bodyDiv w:val="1"/>
      <w:marLeft w:val="0"/>
      <w:marRight w:val="0"/>
      <w:marTop w:val="0"/>
      <w:marBottom w:val="0"/>
      <w:divBdr>
        <w:top w:val="none" w:sz="0" w:space="0" w:color="auto"/>
        <w:left w:val="none" w:sz="0" w:space="0" w:color="auto"/>
        <w:bottom w:val="none" w:sz="0" w:space="0" w:color="auto"/>
        <w:right w:val="none" w:sz="0" w:space="0" w:color="auto"/>
      </w:divBdr>
    </w:div>
    <w:div w:id="2129157059">
      <w:bodyDiv w:val="1"/>
      <w:marLeft w:val="0"/>
      <w:marRight w:val="0"/>
      <w:marTop w:val="0"/>
      <w:marBottom w:val="0"/>
      <w:divBdr>
        <w:top w:val="none" w:sz="0" w:space="0" w:color="auto"/>
        <w:left w:val="none" w:sz="0" w:space="0" w:color="auto"/>
        <w:bottom w:val="none" w:sz="0" w:space="0" w:color="auto"/>
        <w:right w:val="none" w:sz="0" w:space="0" w:color="auto"/>
      </w:divBdr>
    </w:div>
    <w:div w:id="2137675391">
      <w:bodyDiv w:val="1"/>
      <w:marLeft w:val="0"/>
      <w:marRight w:val="0"/>
      <w:marTop w:val="0"/>
      <w:marBottom w:val="0"/>
      <w:divBdr>
        <w:top w:val="none" w:sz="0" w:space="0" w:color="auto"/>
        <w:left w:val="none" w:sz="0" w:space="0" w:color="auto"/>
        <w:bottom w:val="none" w:sz="0" w:space="0" w:color="auto"/>
        <w:right w:val="none" w:sz="0" w:space="0" w:color="auto"/>
      </w:divBdr>
    </w:div>
    <w:div w:id="2139374475">
      <w:bodyDiv w:val="1"/>
      <w:marLeft w:val="0"/>
      <w:marRight w:val="0"/>
      <w:marTop w:val="0"/>
      <w:marBottom w:val="0"/>
      <w:divBdr>
        <w:top w:val="none" w:sz="0" w:space="0" w:color="auto"/>
        <w:left w:val="none" w:sz="0" w:space="0" w:color="auto"/>
        <w:bottom w:val="none" w:sz="0" w:space="0" w:color="auto"/>
        <w:right w:val="none" w:sz="0" w:space="0" w:color="auto"/>
      </w:divBdr>
    </w:div>
    <w:div w:id="2140799466">
      <w:bodyDiv w:val="1"/>
      <w:marLeft w:val="0"/>
      <w:marRight w:val="0"/>
      <w:marTop w:val="0"/>
      <w:marBottom w:val="0"/>
      <w:divBdr>
        <w:top w:val="none" w:sz="0" w:space="0" w:color="auto"/>
        <w:left w:val="none" w:sz="0" w:space="0" w:color="auto"/>
        <w:bottom w:val="none" w:sz="0" w:space="0" w:color="auto"/>
        <w:right w:val="none" w:sz="0" w:space="0" w:color="auto"/>
      </w:divBdr>
    </w:div>
    <w:div w:id="2140882013">
      <w:bodyDiv w:val="1"/>
      <w:marLeft w:val="0"/>
      <w:marRight w:val="0"/>
      <w:marTop w:val="0"/>
      <w:marBottom w:val="0"/>
      <w:divBdr>
        <w:top w:val="none" w:sz="0" w:space="0" w:color="auto"/>
        <w:left w:val="none" w:sz="0" w:space="0" w:color="auto"/>
        <w:bottom w:val="none" w:sz="0" w:space="0" w:color="auto"/>
        <w:right w:val="none" w:sz="0" w:space="0" w:color="auto"/>
      </w:divBdr>
    </w:div>
    <w:div w:id="2144419082">
      <w:bodyDiv w:val="1"/>
      <w:marLeft w:val="0"/>
      <w:marRight w:val="0"/>
      <w:marTop w:val="0"/>
      <w:marBottom w:val="0"/>
      <w:divBdr>
        <w:top w:val="none" w:sz="0" w:space="0" w:color="auto"/>
        <w:left w:val="none" w:sz="0" w:space="0" w:color="auto"/>
        <w:bottom w:val="none" w:sz="0" w:space="0" w:color="auto"/>
        <w:right w:val="none" w:sz="0" w:space="0" w:color="auto"/>
      </w:divBdr>
    </w:div>
    <w:div w:id="2144693256">
      <w:bodyDiv w:val="1"/>
      <w:marLeft w:val="0"/>
      <w:marRight w:val="0"/>
      <w:marTop w:val="0"/>
      <w:marBottom w:val="0"/>
      <w:divBdr>
        <w:top w:val="none" w:sz="0" w:space="0" w:color="auto"/>
        <w:left w:val="none" w:sz="0" w:space="0" w:color="auto"/>
        <w:bottom w:val="none" w:sz="0" w:space="0" w:color="auto"/>
        <w:right w:val="none" w:sz="0" w:space="0" w:color="auto"/>
      </w:divBdr>
    </w:div>
    <w:div w:id="2145347232">
      <w:bodyDiv w:val="1"/>
      <w:marLeft w:val="0"/>
      <w:marRight w:val="0"/>
      <w:marTop w:val="0"/>
      <w:marBottom w:val="0"/>
      <w:divBdr>
        <w:top w:val="none" w:sz="0" w:space="0" w:color="auto"/>
        <w:left w:val="none" w:sz="0" w:space="0" w:color="auto"/>
        <w:bottom w:val="none" w:sz="0" w:space="0" w:color="auto"/>
        <w:right w:val="none" w:sz="0" w:space="0" w:color="auto"/>
      </w:divBdr>
    </w:div>
    <w:div w:id="2145614694">
      <w:bodyDiv w:val="1"/>
      <w:marLeft w:val="0"/>
      <w:marRight w:val="0"/>
      <w:marTop w:val="0"/>
      <w:marBottom w:val="0"/>
      <w:divBdr>
        <w:top w:val="none" w:sz="0" w:space="0" w:color="auto"/>
        <w:left w:val="none" w:sz="0" w:space="0" w:color="auto"/>
        <w:bottom w:val="none" w:sz="0" w:space="0" w:color="auto"/>
        <w:right w:val="none" w:sz="0" w:space="0" w:color="auto"/>
      </w:divBdr>
    </w:div>
    <w:div w:id="2146241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62.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oleObject" Target="embeddings/oleObject6.bin"/><Relationship Id="rId68" Type="http://schemas.openxmlformats.org/officeDocument/2006/relationships/oleObject" Target="embeddings/oleObject11.bin"/><Relationship Id="rId84" Type="http://schemas.openxmlformats.org/officeDocument/2006/relationships/image" Target="media/image48.wmf"/><Relationship Id="rId89" Type="http://schemas.openxmlformats.org/officeDocument/2006/relationships/oleObject" Target="embeddings/oleObject23.bin"/><Relationship Id="rId112" Type="http://schemas.openxmlformats.org/officeDocument/2006/relationships/image" Target="media/image57.png"/><Relationship Id="rId16" Type="http://schemas.microsoft.com/office/2011/relationships/commentsExtended" Target="commentsExtended.xml"/><Relationship Id="rId107" Type="http://schemas.openxmlformats.org/officeDocument/2006/relationships/image" Target="media/image52.png"/><Relationship Id="rId11" Type="http://schemas.openxmlformats.org/officeDocument/2006/relationships/header" Target="header1.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oleObject" Target="embeddings/oleObject1.bin"/><Relationship Id="rId58" Type="http://schemas.openxmlformats.org/officeDocument/2006/relationships/image" Target="media/image38.wmf"/><Relationship Id="rId74" Type="http://schemas.openxmlformats.org/officeDocument/2006/relationships/image" Target="media/image43.wmf"/><Relationship Id="rId79" Type="http://schemas.openxmlformats.org/officeDocument/2006/relationships/oleObject" Target="embeddings/oleObject17.bin"/><Relationship Id="rId102" Type="http://schemas.openxmlformats.org/officeDocument/2006/relationships/oleObject" Target="embeddings/oleObject35.bin"/><Relationship Id="rId123" Type="http://schemas.openxmlformats.org/officeDocument/2006/relationships/image" Target="media/image68.jpeg"/><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oleObject" Target="embeddings/oleObject24.bin"/><Relationship Id="rId95" Type="http://schemas.openxmlformats.org/officeDocument/2006/relationships/oleObject" Target="embeddings/oleObject29.bin"/><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7.wmf"/><Relationship Id="rId64" Type="http://schemas.openxmlformats.org/officeDocument/2006/relationships/oleObject" Target="embeddings/oleObject7.bin"/><Relationship Id="rId69" Type="http://schemas.openxmlformats.org/officeDocument/2006/relationships/oleObject" Target="embeddings/oleObject12.bin"/><Relationship Id="rId77" Type="http://schemas.openxmlformats.org/officeDocument/2006/relationships/oleObject" Target="embeddings/oleObject16.bin"/><Relationship Id="rId100" Type="http://schemas.openxmlformats.org/officeDocument/2006/relationships/image" Target="media/image50.wmf"/><Relationship Id="rId105" Type="http://schemas.openxmlformats.org/officeDocument/2006/relationships/oleObject" Target="embeddings/oleObject38.bin"/><Relationship Id="rId113" Type="http://schemas.openxmlformats.org/officeDocument/2006/relationships/image" Target="media/image58.png"/><Relationship Id="rId118" Type="http://schemas.openxmlformats.org/officeDocument/2006/relationships/image" Target="media/image63.png"/><Relationship Id="rId126"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2.wmf"/><Relationship Id="rId80" Type="http://schemas.openxmlformats.org/officeDocument/2006/relationships/image" Target="media/image46.wmf"/><Relationship Id="rId85" Type="http://schemas.openxmlformats.org/officeDocument/2006/relationships/oleObject" Target="embeddings/oleObject20.bin"/><Relationship Id="rId93" Type="http://schemas.openxmlformats.org/officeDocument/2006/relationships/oleObject" Target="embeddings/oleObject27.bin"/><Relationship Id="rId98" Type="http://schemas.openxmlformats.org/officeDocument/2006/relationships/oleObject" Target="embeddings/oleObject32.bin"/><Relationship Id="rId121" Type="http://schemas.openxmlformats.org/officeDocument/2006/relationships/image" Target="media/image66.jpeg"/><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6/09/relationships/commentsIds" Target="commentsIds.xm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oleObject" Target="embeddings/oleObject4.bin"/><Relationship Id="rId67" Type="http://schemas.openxmlformats.org/officeDocument/2006/relationships/oleObject" Target="embeddings/oleObject10.bin"/><Relationship Id="rId103" Type="http://schemas.openxmlformats.org/officeDocument/2006/relationships/oleObject" Target="embeddings/oleObject36.bin"/><Relationship Id="rId108" Type="http://schemas.openxmlformats.org/officeDocument/2006/relationships/image" Target="media/image53.png"/><Relationship Id="rId116" Type="http://schemas.openxmlformats.org/officeDocument/2006/relationships/image" Target="media/image61.png"/><Relationship Id="rId124" Type="http://schemas.openxmlformats.org/officeDocument/2006/relationships/hyperlink" Target="https://www.diamond.ac.uk/Home/About/Vision/Diamond-II.html" TargetMode="External"/><Relationship Id="rId129" Type="http://schemas.microsoft.com/office/2011/relationships/people" Target="people.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wmf"/><Relationship Id="rId62" Type="http://schemas.openxmlformats.org/officeDocument/2006/relationships/image" Target="media/image40.wmf"/><Relationship Id="rId70" Type="http://schemas.openxmlformats.org/officeDocument/2006/relationships/image" Target="media/image41.wmf"/><Relationship Id="rId75" Type="http://schemas.openxmlformats.org/officeDocument/2006/relationships/oleObject" Target="embeddings/oleObject15.bin"/><Relationship Id="rId83" Type="http://schemas.openxmlformats.org/officeDocument/2006/relationships/oleObject" Target="embeddings/oleObject19.bin"/><Relationship Id="rId88" Type="http://schemas.openxmlformats.org/officeDocument/2006/relationships/oleObject" Target="embeddings/oleObject22.bin"/><Relationship Id="rId91" Type="http://schemas.openxmlformats.org/officeDocument/2006/relationships/oleObject" Target="embeddings/oleObject25.bin"/><Relationship Id="rId96" Type="http://schemas.openxmlformats.org/officeDocument/2006/relationships/oleObject" Target="embeddings/oleObject30.bin"/><Relationship Id="rId111"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oleObject" Target="embeddings/oleObject3.bin"/><Relationship Id="rId106" Type="http://schemas.openxmlformats.org/officeDocument/2006/relationships/image" Target="media/image51.png"/><Relationship Id="rId114" Type="http://schemas.openxmlformats.org/officeDocument/2006/relationships/image" Target="media/image59.jpg"/><Relationship Id="rId119" Type="http://schemas.openxmlformats.org/officeDocument/2006/relationships/image" Target="media/image64.png"/><Relationship Id="rId127"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wmf"/><Relationship Id="rId60" Type="http://schemas.openxmlformats.org/officeDocument/2006/relationships/image" Target="media/image39.wmf"/><Relationship Id="rId65" Type="http://schemas.openxmlformats.org/officeDocument/2006/relationships/oleObject" Target="embeddings/oleObject8.bin"/><Relationship Id="rId73" Type="http://schemas.openxmlformats.org/officeDocument/2006/relationships/oleObject" Target="embeddings/oleObject14.bin"/><Relationship Id="rId78" Type="http://schemas.openxmlformats.org/officeDocument/2006/relationships/image" Target="media/image45.wmf"/><Relationship Id="rId81" Type="http://schemas.openxmlformats.org/officeDocument/2006/relationships/oleObject" Target="embeddings/oleObject18.bin"/><Relationship Id="rId86" Type="http://schemas.openxmlformats.org/officeDocument/2006/relationships/image" Target="media/image49.wmf"/><Relationship Id="rId94" Type="http://schemas.openxmlformats.org/officeDocument/2006/relationships/oleObject" Target="embeddings/oleObject28.bin"/><Relationship Id="rId99" Type="http://schemas.openxmlformats.org/officeDocument/2006/relationships/oleObject" Target="embeddings/oleObject33.bin"/><Relationship Id="rId101" Type="http://schemas.openxmlformats.org/officeDocument/2006/relationships/oleObject" Target="embeddings/oleObject34.bin"/><Relationship Id="rId122" Type="http://schemas.openxmlformats.org/officeDocument/2006/relationships/image" Target="media/image67.jpg"/><Relationship Id="rId13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54.png"/><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oleObject" Target="embeddings/oleObject2.bin"/><Relationship Id="rId76" Type="http://schemas.openxmlformats.org/officeDocument/2006/relationships/image" Target="media/image44.wmf"/><Relationship Id="rId97" Type="http://schemas.openxmlformats.org/officeDocument/2006/relationships/oleObject" Target="embeddings/oleObject31.bin"/><Relationship Id="rId104" Type="http://schemas.openxmlformats.org/officeDocument/2006/relationships/oleObject" Target="embeddings/oleObject37.bin"/><Relationship Id="rId120" Type="http://schemas.openxmlformats.org/officeDocument/2006/relationships/image" Target="media/image65.jpg"/><Relationship Id="rId125" Type="http://schemas.openxmlformats.org/officeDocument/2006/relationships/hyperlink" Target="https://x-server.gmca.aps.anl.gov/x0h.html" TargetMode="External"/><Relationship Id="rId7" Type="http://schemas.openxmlformats.org/officeDocument/2006/relationships/settings" Target="settings.xml"/><Relationship Id="rId71" Type="http://schemas.openxmlformats.org/officeDocument/2006/relationships/oleObject" Target="embeddings/oleObject13.bin"/><Relationship Id="rId92" Type="http://schemas.openxmlformats.org/officeDocument/2006/relationships/oleObject" Target="embeddings/oleObject26.bin"/><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oleObject" Target="embeddings/oleObject9.bin"/><Relationship Id="rId87" Type="http://schemas.openxmlformats.org/officeDocument/2006/relationships/oleObject" Target="embeddings/oleObject21.bin"/><Relationship Id="rId110" Type="http://schemas.openxmlformats.org/officeDocument/2006/relationships/image" Target="media/image55.png"/><Relationship Id="rId115" Type="http://schemas.openxmlformats.org/officeDocument/2006/relationships/image" Target="media/image60.jpeg"/><Relationship Id="rId61" Type="http://schemas.openxmlformats.org/officeDocument/2006/relationships/oleObject" Target="embeddings/oleObject5.bin"/><Relationship Id="rId82" Type="http://schemas.openxmlformats.org/officeDocument/2006/relationships/image" Target="media/image47.w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FF9C85362BB354D9859BB94496FB281" ma:contentTypeVersion="2" ma:contentTypeDescription="Create a new document." ma:contentTypeScope="" ma:versionID="f8dd8f744049c8c55f5430e27bed62a5">
  <xsd:schema xmlns:xsd="http://www.w3.org/2001/XMLSchema" xmlns:xs="http://www.w3.org/2001/XMLSchema" xmlns:p="http://schemas.microsoft.com/office/2006/metadata/properties" xmlns:ns2="8f36bb97-3c57-4d76-bd78-1cb9a7b5a6f4" targetNamespace="http://schemas.microsoft.com/office/2006/metadata/properties" ma:root="true" ma:fieldsID="ba0e14d5df9f1feec1bbe01a240187c6" ns2:_="">
    <xsd:import namespace="8f36bb97-3c57-4d76-bd78-1cb9a7b5a6f4"/>
    <xsd:element name="properties">
      <xsd:complexType>
        <xsd:sequence>
          <xsd:element name="documentManagement">
            <xsd:complexType>
              <xsd:all>
                <xsd:element ref="ns2:Content_x0020_Type"/>
                <xsd:element ref="ns2:Area"/>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36bb97-3c57-4d76-bd78-1cb9a7b5a6f4" elementFormDefault="qualified">
    <xsd:import namespace="http://schemas.microsoft.com/office/2006/documentManagement/types"/>
    <xsd:import namespace="http://schemas.microsoft.com/office/infopath/2007/PartnerControls"/>
    <xsd:element name="Content_x0020_Type" ma:index="8" ma:displayName="Document Type" ma:default="Agenda" ma:format="Dropdown" ma:internalName="Content_x0020_Type">
      <xsd:simpleType>
        <xsd:restriction base="dms:Choice">
          <xsd:enumeration value="Agenda"/>
          <xsd:enumeration value="Minutes"/>
          <xsd:enumeration value="Report"/>
          <xsd:enumeration value="Planning"/>
          <xsd:enumeration value="Presentation"/>
          <xsd:enumeration value="Form"/>
          <xsd:enumeration value="Procedure"/>
          <xsd:enumeration value="List"/>
          <xsd:enumeration value="Specification"/>
          <xsd:enumeration value="Data"/>
          <xsd:enumeration value="Technical Note"/>
          <xsd:enumeration value="Drawing"/>
        </xsd:restriction>
      </xsd:simpleType>
    </xsd:element>
    <xsd:element name="Area" ma:index="9" ma:displayName="Area" ma:default="Machine" ma:format="Dropdown" ma:internalName="Area">
      <xsd:simpleType>
        <xsd:restriction base="dms:Choice">
          <xsd:enumeration value="Machine"/>
          <xsd:enumeration value="Science"/>
          <xsd:enumeration value="Programm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ontent_x0020_Type xmlns="8f36bb97-3c57-4d76-bd78-1cb9a7b5a6f4"/>
    <Area xmlns="8f36bb97-3c57-4d76-bd78-1cb9a7b5a6f4"/>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Byr01</b:Tag>
    <b:SourceType>JournalArticle</b:SourceType>
    <b:Guid>{4F6554A9-A6AA-4043-AD35-753EA81FEE16}</b:Guid>
    <b:Title>Lifetime increase using passive harmonic cavities in synchrotron light sources</b:Title>
    <b:Year>2001</b:Year>
    <b:Author>
      <b:Author>
        <b:NameList>
          <b:Person>
            <b:Last>Byrd</b:Last>
            <b:Middle>M.</b:Middle>
            <b:First>J.</b:First>
          </b:Person>
          <b:Person>
            <b:Last>Georgsson</b:Last>
            <b:First>M.</b:First>
          </b:Person>
        </b:NameList>
      </b:Author>
    </b:Author>
    <b:JournalName>Physical Review Special Topics - Accelerators and Beams</b:JournalName>
    <b:Volume>4</b:Volume>
    <b:Issue>3</b:Issue>
    <b:RefOrder>1</b:RefOrder>
  </b:Source>
  <b:Source>
    <b:Tag>Tav14</b:Tag>
    <b:SourceType>JournalArticle</b:SourceType>
    <b:Guid>{EF44D727-0333-4BDF-95C6-EB9F9FF4EEB0}</b:Guid>
    <b:Author>
      <b:Author>
        <b:NameList>
          <b:Person>
            <b:Last>Tavares</b:Last>
            <b:Middle>F.</b:Middle>
            <b:First>P.</b:First>
          </b:Person>
          <b:Person>
            <b:Last>Andersson</b:Last>
            <b:First>Å.</b:First>
          </b:Person>
          <b:Person>
            <b:Last>Hansson</b:Last>
            <b:First>A.</b:First>
          </b:Person>
          <b:Person>
            <b:Last>Breunlin</b:Last>
            <b:First>J.</b:First>
          </b:Person>
        </b:NameList>
      </b:Author>
    </b:Author>
    <b:Title>Equilibrium bunch density distribution with passive harmonic cavities in a storage ring</b:Title>
    <b:JournalName>Physical Review Special Topics - Accelerators and Beams</b:JournalName>
    <b:Year>2014</b:Year>
    <b:Volume>14</b:Volume>
    <b:Issue>6</b:Issue>
    <b:RefOrder>2</b:RefOrder>
  </b:Source>
  <b:Source>
    <b:Tag>Nag06</b:Tag>
    <b:SourceType>ConferenceProceedings</b:SourceType>
    <b:Guid>{5DCFD0EC-3C1A-4014-8082-8F0C964ED896}</b:Guid>
    <b:Title>Instability Studies Using Evaluated Wake Fields and Comparison with Observations at Soleil</b:Title>
    <b:Year>2006</b:Year>
    <b:Author>
      <b:Author>
        <b:NameList>
          <b:Person>
            <b:Last>Nagaoka</b:Last>
            <b:First>R.</b:First>
          </b:Person>
        </b:NameList>
      </b:Author>
    </b:Author>
    <b:ConferenceName>EPAC</b:ConferenceName>
    <b:StandardNumber>THPCH032</b:StandardNumber>
    <b:RefOrder>3</b:RefOrder>
  </b:Source>
  <b:Source>
    <b:Tag>Skr16</b:Tag>
    <b:SourceType>JournalArticle</b:SourceType>
    <b:Guid>{529DAE6E-A936-4CFB-AA66-1902AF2617D7}</b:Guid>
    <b:Author>
      <b:Author>
        <b:NameList>
          <b:Person>
            <b:Last>Skripka</b:Last>
            <b:First>G.</b:First>
          </b:Person>
          <b:Person>
            <b:Last>Nagaoka</b:Last>
            <b:First>R.</b:First>
          </b:Person>
          <b:Person>
            <b:Last>Klein</b:Last>
            <b:First>M.</b:First>
          </b:Person>
          <b:Person>
            <b:Last>Cullinan</b:Last>
            <b:First>F.</b:First>
          </b:Person>
          <b:Person>
            <b:Last>Tavares</b:Last>
            <b:Middle>F.</b:Middle>
            <b:First>P.</b:First>
          </b:Person>
        </b:NameList>
      </b:Author>
    </b:Author>
    <b:Title>Simultaneous computation of intrabunch and interbunch collective beam motions in storage rings</b:Title>
    <b:JournalName>Nuclear Instruments and Methods in Physics Research, Section A: Accelerators, Spectrometers, Detectors and Associated Equipment</b:JournalName>
    <b:Year>2016</b:Year>
    <b:Volume>206</b:Volume>
    <b:RefOrder>4</b:RefOrder>
  </b:Source>
  <b:Source>
    <b:Tag>Cha93</b:Tag>
    <b:SourceType>Book</b:SourceType>
    <b:Guid>{4C5AF44A-B2CF-4352-B805-F75D14BED7D9}</b:Guid>
    <b:Title>Physics of Collective Beam Instabilities in High Energy Accelerators</b:Title>
    <b:Year>1993</b:Year>
    <b:City>New York</b:City>
    <b:Publisher>Wiley</b:Publisher>
    <b:Author>
      <b:Author>
        <b:NameList>
          <b:Person>
            <b:Last>Chao</b:Last>
            <b:First>A.</b:First>
            <b:Middle>W.</b:Middle>
          </b:Person>
        </b:NameList>
      </b:Author>
    </b:Author>
    <b:RefOrder>5</b:RefOrder>
  </b:Source>
  <b:Source>
    <b:Tag>Bar16</b:Tag>
    <b:SourceType>ConferenceProceedings</b:SourceType>
    <b:Guid>{7CE4800A-819E-4619-BA3C-B5EAFB83E070}</b:Guid>
    <b:Title>Analysis of Multi-bunch Instabilities at the Diamond Storage Ring</b:Title>
    <b:Year>2016</b:Year>
    <b:ConferenceName>IPAC</b:ConferenceName>
    <b:Author>
      <b:Author>
        <b:NameList>
          <b:Person>
            <b:Last>Bartolini</b:Last>
            <b:First>R.</b:First>
          </b:Person>
          <b:Person>
            <b:Last>Fielder</b:Last>
            <b:First>R.</b:First>
          </b:Person>
          <b:Person>
            <b:Last>Rehm</b:Last>
            <b:First>G.</b:First>
          </b:Person>
          <b:Person>
            <b:Last>Smaluk</b:Last>
            <b:First>V.</b:First>
          </b:Person>
        </b:NameList>
      </b:Author>
    </b:Author>
    <b:RefOrder>6</b:RefOrder>
  </b:Source>
  <b:Source>
    <b:Tag>alC13</b:Tag>
    <b:SourceType>Book</b:SourceType>
    <b:Guid>{418D307B-DAE1-4F31-AF45-AD53B5510868}</b:Guid>
    <b:Author>
      <b:Author>
        <b:NameList>
          <b:Person>
            <b:Last>Chao et. al. </b:Last>
          </b:Person>
        </b:NameList>
      </b:Author>
    </b:Author>
    <b:Title>Handbook of Accelerator Physics and Engineering</b:Title>
    <b:Year>2013</b:Year>
    <b:Publisher>World Scientific Publishing Co</b:Publisher>
    <b:Pages>646-647</b:Pages>
    <b:RefOrder>7</b:RefOrder>
  </b:Source>
  <b:Source>
    <b:Tag>Lee12</b:Tag>
    <b:SourceType>Book</b:SourceType>
    <b:Guid>{E7B07F73-ABF1-4C74-BE94-E226F228D619}</b:Guid>
    <b:Author>
      <b:Author>
        <b:NameList>
          <b:Person>
            <b:Last>Lee</b:Last>
          </b:Person>
        </b:NameList>
      </b:Author>
    </b:Author>
    <b:Title>Accelerator Physics</b:Title>
    <b:Year>2012</b:Year>
    <b:Publisher>World Scientific Publishing Co</b:Publisher>
    <b:Pages>336-339</b:Pages>
    <b:RefOrder>8</b:RefOrder>
  </b:Source>
  <b:Source>
    <b:Tag>Ped03</b:Tag>
    <b:SourceType>ConferenceProceedings</b:SourceType>
    <b:Guid>{F49A6639-891B-4E19-BB4D-F8DA14DF4CC8}</b:Guid>
    <b:Title>SLS Operational Performance with Third Harmonic Superconducting System</b:Title>
    <b:Year>2003</b:Year>
    <b:Author>
      <b:Author>
        <b:NameList>
          <b:Person>
            <b:Last>Pedrozzi M.</b:Last>
            <b:First>Raguin</b:First>
            <b:Middle>J.-Y. , Gloor W., Anghel A. et al.</b:Middle>
          </b:Person>
        </b:NameList>
      </b:Author>
    </b:Author>
    <b:ConferenceName>Proceedings of the 11th Workshop on RF Superconductivity</b:ConferenceName>
    <b:RefOrder>9</b:RefOrder>
  </b:Source>
  <b:Source>
    <b:Tag>Bor00</b:Tag>
    <b:SourceType>ConferenceProceedings</b:SourceType>
    <b:Guid>{CF66D508-C6C8-4E73-8D42-D6F2DBF78B24}</b:Guid>
    <b:Title>elegant: A Flexible SDDS-Compliant Code for Accelerator Simulation</b:Title>
    <b:Year>2000</b:Year>
    <b:ConferenceName> The 6th International Computational Accelerator Physics Conference</b:ConferenceName>
    <b:Author>
      <b:Author>
        <b:NameList>
          <b:Person>
            <b:Last>Borland</b:Last>
            <b:First>M.</b:First>
          </b:Person>
        </b:NameList>
      </b:Author>
    </b:Author>
    <b:RefOrder>10</b:RefOrder>
  </b:Source>
  <b:Source>
    <b:Tag>Bjo</b:Tag>
    <b:SourceType>JournalArticle</b:SourceType>
    <b:Guid>{A04C533F-1EAC-477E-8A1F-AEDEEACE998B}</b:Guid>
    <b:Author>
      <b:Author>
        <b:NameList>
          <b:Person>
            <b:Last>Bjorken</b:Last>
            <b:Middle>D.</b:Middle>
            <b:First>J.</b:First>
          </b:Person>
          <b:Person>
            <b:Last>Mtingwa</b:Last>
            <b:Middle>K.</b:Middle>
            <b:First>S.</b:First>
          </b:Person>
        </b:NameList>
      </b:Author>
    </b:Author>
    <b:Title>Intrabeam Scattering</b:Title>
    <b:Year>1983</b:Year>
    <b:JournalName>Part. Acc.</b:JournalName>
    <b:Volume>13</b:Volume>
    <b:Pages>115-143</b:Pages>
    <b:RefOrder>11</b:RefOrder>
  </b:Source>
  <b:Source>
    <b:Tag>Byr02</b:Tag>
    <b:SourceType>JournalArticle</b:SourceType>
    <b:Guid>{07031E2F-4FBC-41AA-9D61-5BE80F2FE610}</b:Guid>
    <b:Author>
      <b:Author>
        <b:NameList>
          <b:Person>
            <b:Last>Byrd</b:Last>
            <b:Middle>M.</b:Middle>
            <b:First>J.</b:First>
          </b:Person>
          <b:Person>
            <b:Last>De Santis</b:Last>
            <b:First>S.</b:First>
          </b:Person>
          <b:Person>
            <b:Last>Jacob</b:Last>
            <b:First>J.</b:First>
          </b:Person>
          <b:Person>
            <b:Last>Serriere</b:Last>
            <b:First>V.</b:First>
          </b:Person>
        </b:NameList>
      </b:Author>
    </b:Author>
    <b:Title>Transient beam loading effects in harmonic rf systems for light sources</b:Title>
    <b:Year>2002</b:Year>
    <b:JournalName>Physical Review Special Topics - Accelerators and Beams</b:JournalName>
    <b:Volume>5</b:Volume>
    <b:Issue>9</b:Issue>
    <b:RefOrder>12</b:RefOrder>
  </b:Source>
  <b:Source>
    <b:Tag>YCa12</b:Tag>
    <b:SourceType>JournalArticle</b:SourceType>
    <b:Guid>{BEEAFD82-E3E7-483C-A393-02915CF8DBA6}</b:Guid>
    <b:Author>
      <b:Author>
        <b:NameList>
          <b:Person>
            <b:Last>Cai</b:Last>
            <b:First>Y.</b:First>
          </b:Person>
        </b:NameList>
      </b:Author>
    </b:Author>
    <b:Title>Ultimate Storage Ring based on Fourth-order Geometric Achromats</b:Title>
    <b:JournalName>Phys. Rev. ST Accel. Beams</b:JournalName>
    <b:Year>2012</b:Year>
    <b:Volume>15</b:Volume>
    <b:Issue>054002</b:Issue>
    <b:RefOrder>13</b:RefOrder>
  </b:Source>
  <b:Source>
    <b:Tag>RDi15</b:Tag>
    <b:SourceType>Report</b:SourceType>
    <b:Guid>{7AC62375-8433-4E6F-B1FE-34C3F8291239}</b:Guid>
    <b:Title>The Orange Book: ESRF Upgrade Programme Phase II (2015-2022)</b:Title>
    <b:Year>2015</b:Year>
    <b:Author>
      <b:Author>
        <b:NameList>
          <b:Person>
            <b:Last>Dimper</b:Last>
            <b:First>R.</b:First>
          </b:Person>
          <b:Person>
            <b:Last>Reichert</b:Last>
            <b:First>H.</b:First>
          </b:Person>
          <b:Person>
            <b:Last>Raimondi</b:Last>
            <b:First>P.</b:First>
          </b:Person>
          <b:Person>
            <b:Last>Ortiz</b:Last>
            <b:First>L.</b:First>
            <b:Middle>Sanchez</b:Middle>
          </b:Person>
          <b:Person>
            <b:Last>Sette</b:Last>
            <b:First>F.</b:First>
          </b:Person>
          <b:Person>
            <b:Last>Susini</b:Last>
            <b:First>Jean</b:First>
          </b:Person>
        </b:NameList>
      </b:Author>
    </b:Author>
    <b:RefOrder>14</b:RefOrder>
  </b:Source>
  <b:Source>
    <b:Tag>Aib15</b:Tag>
    <b:SourceType>JournalArticle</b:SourceType>
    <b:Guid>{CFFA7A12-2AFB-4058-9D4E-7EB04829902B}</b:Guid>
    <b:Author>
      <b:Author>
        <b:NameList>
          <b:Person>
            <b:Last>Aiba</b:Last>
            <b:First>M.</b:First>
          </b:Person>
        </b:NameList>
      </b:Author>
    </b:Author>
    <b:Title>Longitudinal Injection Scheme using Short Pulse Kicker for Small Aperture Electron Storage Rings</b:Title>
    <b:Year>2015</b:Year>
    <b:JournalName>Phys. Rev. ST Accel. Beams</b:JournalName>
    <b:Volume>18</b:Volume>
    <b:Issue>020701</b:Issue>
    <b:RefOrder>15</b:RefOrder>
  </b:Source>
  <b:Source>
    <b:Tag>MAT17</b:Tag>
    <b:SourceType>ConferenceProceedings</b:SourceType>
    <b:Guid>{99ABFF4E-B2E8-4FF6-83C6-0A19E15CB5E7}</b:Guid>
    <b:Title>Longitudinal Injection into Low-Emittance Ring, a Novel Scheme for Soleil Upgrade</b:Title>
    <b:Year>2017</b:Year>
    <b:Author>
      <b:Author>
        <b:NameList>
          <b:Person>
            <b:Last>Tordeux</b:Last>
            <b:First>M.-A.</b:First>
          </b:Person>
        </b:NameList>
      </b:Author>
    </b:Author>
    <b:City>Berlin, Germany</b:City>
    <b:Publisher>Topical Workshop on Injection and Injection Systems</b:Publisher>
    <b:ConferenceName>Topical Workshop on Injection and Injection Systems</b:ConferenceName>
    <b:RefOrder>16</b:RefOrder>
  </b:Source>
  <b:Source>
    <b:Tag>MBo12</b:Tag>
    <b:SourceType>ConferenceProceedings</b:SourceType>
    <b:Guid>{18EF592F-9751-4A19-9187-2DD658AFC42B}</b:Guid>
    <b:Author>
      <b:Author>
        <b:NameList>
          <b:Person>
            <b:Last>Borland</b:Last>
            <b:First>M.</b:First>
          </b:Person>
        </b:NameList>
      </b:Author>
    </b:Author>
    <b:Title>On-axis Swap-out Injection</b:Title>
    <b:Year>2012</b:Year>
    <b:City>Beijing, China</b:City>
    <b:Publisher>Workshop on Accelerator R&amp;D for Ultimate Storage Rings</b:Publisher>
    <b:ConferenceName>Workshop on Accelerator R&amp;D for Ultimate Storage Rings</b:ConferenceName>
    <b:RefOrder>17</b:RefOrder>
  </b:Source>
  <b:Source>
    <b:Tag>Ste15</b:Tag>
    <b:SourceType>ConferenceProceedings</b:SourceType>
    <b:Guid>{4048ADA1-16F4-4FFE-9B69-63777DC48117}</b:Guid>
    <b:Author>
      <b:Author>
        <b:NameList>
          <b:Person>
            <b:Last>Steier</b:Last>
            <b:First>C.</b:First>
          </b:Person>
        </b:NameList>
      </b:Author>
    </b:Author>
    <b:Title>Progress of the R&amp;D Towards a Diffration Limited Upgrade of the Advanced Light Source</b:Title>
    <b:Year>2015</b:Year>
    <b:City>Richmond, USA</b:City>
    <b:ConferenceName>IPAC'15</b:ConferenceName>
    <b:RefOrder>18</b:RefOrder>
  </b:Source>
  <b:Source>
    <b:Tag>CGo17</b:Tag>
    <b:SourceType>ConferenceProceedings</b:SourceType>
    <b:Guid>{4A4D1DCD-432E-41D0-AFEB-2D3033C184A4}</b:Guid>
    <b:Author>
      <b:Author>
        <b:NameList>
          <b:Person>
            <b:Last>Gough</b:Last>
            <b:First>C.</b:First>
          </b:Person>
          <b:Person>
            <b:Last>Aiba</b:Last>
            <b:First>M.</b:First>
          </b:Person>
        </b:NameList>
      </b:Author>
    </b:Author>
    <b:Title>Top-up Injection with Anti-septum</b:Title>
    <b:Year>2017</b:Year>
    <b:ConferenceName>IPAC'17</b:ConferenceName>
    <b:City>Copenhagen, Denmark</b:City>
    <b:RefOrder>19</b:RefOrder>
  </b:Source>
  <b:Source>
    <b:Tag>CPa17</b:Tag>
    <b:SourceType>ConferenceProceedings</b:SourceType>
    <b:Guid>{ADCF2018-1574-4C49-B385-AD4C82DB4141}</b:Guid>
    <b:Author>
      <b:Author>
        <b:NameList>
          <b:Person>
            <b:Last>Pappas</b:Last>
            <b:First>C.</b:First>
          </b:Person>
        </b:NameList>
      </b:Author>
    </b:Author>
    <b:Title>Kicker Systems for the ALS Upgrade</b:Title>
    <b:Year>2017</b:Year>
    <b:ConferenceName>Topical Workshop on Injection and Injection Systems</b:ConferenceName>
    <b:City>Berlin, Germany</b:City>
    <b:RefOrder>20</b:RefOrder>
  </b:Source>
  <b:Source>
    <b:Tag>ASt17</b:Tag>
    <b:SourceType>Report</b:SourceType>
    <b:Guid>{C18D4431-4CF7-409F-9A9D-6D964A3C4C22}</b:Guid>
    <b:Title>SLS-2 Conceptual Design Report</b:Title>
    <b:Year>2017</b:Year>
    <b:Author>
      <b:Author>
        <b:NameList>
          <b:Person>
            <b:Last>Streun</b:Last>
            <b:First>A.</b:First>
          </b:Person>
        </b:NameList>
      </b:Author>
    </b:Author>
    <b:RefOrder>21</b:RefOrder>
  </b:Source>
  <b:Source>
    <b:Tag>KFu12</b:Tag>
    <b:SourceType>JournalArticle</b:SourceType>
    <b:Guid>{B923860A-60CA-4709-8562-E66E1B998B37}</b:Guid>
    <b:Title>Beam-Based Alignment of Injection Bump Magnets using Remote Controlled Tilt Adjustment System at Spring-8</b:Title>
    <b:Year>2012</b:Year>
    <b:Author>
      <b:Author>
        <b:NameList>
          <b:Person>
            <b:Last>Fukami</b:Last>
            <b:First>K.</b:First>
          </b:Person>
        </b:NameList>
      </b:Author>
    </b:Author>
    <b:JournalName>Nucl. Inst. Meth. A</b:JournalName>
    <b:Pages>1-5</b:Pages>
    <b:Issue>694</b:Issue>
    <b:RefOrder>22</b:RefOrder>
  </b:Source>
  <b:Source>
    <b:Tag>CMi17</b:Tag>
    <b:SourceType>ConferenceProceedings</b:SourceType>
    <b:Guid>{572B0C3F-70E8-440F-B61C-172C05FAE222}</b:Guid>
    <b:Title>The Fast Kicker Correction System for Transparent Top-up Injection at Spring-8</b:Title>
    <b:Year>2017</b:Year>
    <b:Author>
      <b:Author>
        <b:NameList>
          <b:Person>
            <b:Last>Mitsuda</b:Last>
            <b:First>C.</b:First>
          </b:Person>
        </b:NameList>
      </b:Author>
    </b:Author>
    <b:ConferenceName>Topical Workshop on Injection and Injection Systems</b:ConferenceName>
    <b:City>Berlin, Germany</b:City>
    <b:RefOrder>23</b:RefOrder>
  </b:Source>
  <b:Source>
    <b:Tag>Str05</b:Tag>
    <b:SourceType>Report</b:SourceType>
    <b:Guid>{DF87BA1E-B7F2-49F5-B1A2-47D025CDEF62}</b:Guid>
    <b:Author>
      <b:Author>
        <b:NameList>
          <b:Person>
            <b:Last>Streun</b:Last>
            <b:First>A.</b:First>
          </b:Person>
        </b:NameList>
      </b:Author>
    </b:Author>
    <b:Title>SLS Booster-to-Ring Transferline Optics for Optimum Injection Efficiency</b:Title>
    <b:Year>2005</b:Year>
    <b:Publisher>SLS-TME-TA-2002-0193</b:Publisher>
    <b:RefOrder>24</b:RefOrder>
  </b:Source>
  <b:Source>
    <b:Tag>CCh06</b:Tag>
    <b:SourceType>ConferenceProceedings</b:SourceType>
    <b:Guid>{9EF0F8AA-1CF7-4B18-B55A-20DEF5AAA22D}</b:Guid>
    <b:Author>
      <b:Author>
        <b:NameList>
          <b:Person>
            <b:Last>Christou</b:Last>
            <b:First>C.</b:First>
          </b:Person>
          <b:Person>
            <b:Last>Kempson</b:Last>
            <b:First>V.</b:First>
          </b:Person>
        </b:NameList>
      </b:Author>
    </b:Author>
    <b:Title>Commissioning of the Diamond Pre-Injector Linac</b:Title>
    <b:Year>2006</b:Year>
    <b:City>Edinburgh, Scotland</b:City>
    <b:Publisher>JACoW</b:Publisher>
    <b:Pages>3185-3187</b:Pages>
    <b:ConferenceName>Proceedings of EPAC'06</b:ConferenceName>
    <b:RefOrder>25</b:RefOrder>
  </b:Source>
</b:Sources>
</file>

<file path=customXml/itemProps1.xml><?xml version="1.0" encoding="utf-8"?>
<ds:datastoreItem xmlns:ds="http://schemas.openxmlformats.org/officeDocument/2006/customXml" ds:itemID="{54423477-4371-4529-A55D-948C036A84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36bb97-3c57-4d76-bd78-1cb9a7b5a6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35CC814-689B-43E9-9D1E-23A5A8AC5D49}">
  <ds:schemaRefs>
    <ds:schemaRef ds:uri="http://schemas.microsoft.com/sharepoint/v3/contenttype/forms"/>
  </ds:schemaRefs>
</ds:datastoreItem>
</file>

<file path=customXml/itemProps3.xml><?xml version="1.0" encoding="utf-8"?>
<ds:datastoreItem xmlns:ds="http://schemas.openxmlformats.org/officeDocument/2006/customXml" ds:itemID="{7CC34381-6055-4C96-A00B-8CDAF6EB29E3}">
  <ds:schemaRefs>
    <ds:schemaRef ds:uri="http://purl.org/dc/terms/"/>
    <ds:schemaRef ds:uri="8f36bb97-3c57-4d76-bd78-1cb9a7b5a6f4"/>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schemas.openxmlformats.org/package/2006/metadata/core-properties"/>
    <ds:schemaRef ds:uri="http://www.w3.org/XML/1998/namespace"/>
    <ds:schemaRef ds:uri="http://purl.org/dc/dcmitype/"/>
  </ds:schemaRefs>
</ds:datastoreItem>
</file>

<file path=customXml/itemProps4.xml><?xml version="1.0" encoding="utf-8"?>
<ds:datastoreItem xmlns:ds="http://schemas.openxmlformats.org/officeDocument/2006/customXml" ds:itemID="{21E9E6DD-B46F-4D42-AD3D-4B663F0B2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6767</Words>
  <Characters>38573</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Diamond-II Conceptual Design Report</vt:lpstr>
    </vt:vector>
  </TitlesOfParts>
  <Company/>
  <LinksUpToDate>false</LinksUpToDate>
  <CharactersWithSpaces>45250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Diamond-II Conceptual Design Report</dc:title>
  <dc:subject/>
  <dc:creator>François Cesmat</dc:creator>
  <cp:keywords/>
  <dc:description/>
  <cp:lastModifiedBy>Apollonio, Marco (DLSLtd,RAL,TEC)</cp:lastModifiedBy>
  <cp:revision>2</cp:revision>
  <cp:lastPrinted>2019-10-15T13:49:00Z</cp:lastPrinted>
  <dcterms:created xsi:type="dcterms:W3CDTF">2019-12-17T10:12:00Z</dcterms:created>
  <dcterms:modified xsi:type="dcterms:W3CDTF">2019-12-17T10:12:00Z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0x0101007FF9C85362BB354D9859BB94496FB281</vt:lpwstr>
  </property>
  <property fmtid="{D5CDD505-2E9C-101B-9397-08002B2CF9AE}" pid="3" name="Content Type">
    <vt:lpwstr/>
  </property>
  <property fmtid="{D5CDD505-2E9C-101B-9397-08002B2CF9AE}" pid="4" name="Area">
    <vt:lpwstr/>
  </property>
</Properties>
</file>